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EE2FD" w14:textId="3A5E5C87" w:rsidR="003468A1" w:rsidRDefault="003468A1" w:rsidP="00450DB9">
      <w:pPr>
        <w:pStyle w:val="Authors"/>
        <w:rPr>
          <w:b/>
          <w:sz w:val="34"/>
        </w:rPr>
      </w:pPr>
      <w:r w:rsidRPr="003468A1">
        <w:rPr>
          <w:b/>
          <w:sz w:val="34"/>
        </w:rPr>
        <w:t>The effect of Bed Thickness on Hillslope Morphology and Sediment Size in Last Chance Canyon, New Mexico</w:t>
      </w:r>
    </w:p>
    <w:p w14:paraId="538659D3" w14:textId="0E1FD519" w:rsidR="00B4015F" w:rsidRPr="00C26311" w:rsidRDefault="007D7DA8" w:rsidP="00450DB9">
      <w:pPr>
        <w:pStyle w:val="Authors"/>
      </w:pPr>
      <w:r>
        <w:t>Sam Anderson</w:t>
      </w:r>
      <w:r w:rsidR="00B4015F" w:rsidRPr="00C26311">
        <w:rPr>
          <w:vertAlign w:val="superscript"/>
        </w:rPr>
        <w:t>1</w:t>
      </w:r>
      <w:r w:rsidR="00B4015F" w:rsidRPr="00C26311">
        <w:t xml:space="preserve">, </w:t>
      </w:r>
      <w:r>
        <w:t>Nicole Gasparini</w:t>
      </w:r>
      <w:r w:rsidR="00B4015F" w:rsidRPr="00C26311">
        <w:rPr>
          <w:vertAlign w:val="superscript"/>
        </w:rPr>
        <w:t>1</w:t>
      </w:r>
      <w:r w:rsidR="00B4015F" w:rsidRPr="00C26311">
        <w:t xml:space="preserve">, </w:t>
      </w:r>
      <w:r>
        <w:t>Joel Johnson</w:t>
      </w:r>
      <w:r w:rsidR="00B4015F" w:rsidRPr="00C26311">
        <w:rPr>
          <w:vertAlign w:val="superscript"/>
        </w:rPr>
        <w:t>2</w:t>
      </w:r>
    </w:p>
    <w:p w14:paraId="6430C339" w14:textId="53368BE2" w:rsidR="00B4015F" w:rsidRDefault="00B4015F" w:rsidP="000A1B66">
      <w:pPr>
        <w:pStyle w:val="Affiliation"/>
      </w:pPr>
      <w:r w:rsidRPr="000A1B66">
        <w:rPr>
          <w:vertAlign w:val="superscript"/>
        </w:rPr>
        <w:t>1</w:t>
      </w:r>
      <w:r w:rsidR="007D7DA8">
        <w:t>Earth and Environmental Science</w:t>
      </w:r>
      <w:r w:rsidR="000A1B66">
        <w:t xml:space="preserve">, </w:t>
      </w:r>
      <w:r w:rsidR="007D7DA8">
        <w:t xml:space="preserve">Tulane </w:t>
      </w:r>
      <w:r w:rsidR="000A1B66">
        <w:t>Univers</w:t>
      </w:r>
      <w:r w:rsidR="007D7DA8">
        <w:t>ity</w:t>
      </w:r>
      <w:r w:rsidR="000A1B66">
        <w:t xml:space="preserve">, </w:t>
      </w:r>
      <w:r w:rsidR="007D7DA8">
        <w:t>New Orleans</w:t>
      </w:r>
      <w:r w:rsidR="000A1B66">
        <w:t xml:space="preserve">, </w:t>
      </w:r>
      <w:r w:rsidR="007D7DA8">
        <w:t>70118</w:t>
      </w:r>
      <w:r w:rsidR="000A1B66">
        <w:t xml:space="preserve">, </w:t>
      </w:r>
      <w:r w:rsidR="007D7DA8">
        <w:t>USA</w:t>
      </w:r>
    </w:p>
    <w:p w14:paraId="3DBE5E2A" w14:textId="4880515A" w:rsidR="000A1B66" w:rsidRDefault="000A1B66" w:rsidP="00450DB9">
      <w:pPr>
        <w:pStyle w:val="Affiliation"/>
      </w:pPr>
      <w:r w:rsidRPr="000A1B66">
        <w:rPr>
          <w:vertAlign w:val="superscript"/>
        </w:rPr>
        <w:t>2</w:t>
      </w:r>
      <w:r w:rsidR="007D7DA8">
        <w:t>Jackson School of Geosciences</w:t>
      </w:r>
      <w:r>
        <w:t xml:space="preserve">, </w:t>
      </w:r>
      <w:r w:rsidR="007D7DA8">
        <w:t>University of Texas at Austin, Austin</w:t>
      </w:r>
      <w:r>
        <w:t xml:space="preserve">, </w:t>
      </w:r>
      <w:r w:rsidR="007D7DA8">
        <w:t>78712</w:t>
      </w:r>
      <w:r>
        <w:t xml:space="preserve">, </w:t>
      </w:r>
      <w:r w:rsidR="007D7DA8">
        <w:t>USA</w:t>
      </w:r>
    </w:p>
    <w:p w14:paraId="4B2F3FC8" w14:textId="0FB5DB18" w:rsidR="000A1B66" w:rsidRDefault="000A1B66" w:rsidP="008E213F">
      <w:pPr>
        <w:pStyle w:val="Correspondence"/>
      </w:pPr>
      <w:r w:rsidRPr="000A1B66">
        <w:rPr>
          <w:i/>
        </w:rPr>
        <w:t>Correspondence to</w:t>
      </w:r>
      <w:r>
        <w:t xml:space="preserve">: </w:t>
      </w:r>
      <w:r w:rsidR="007D7DA8">
        <w:t>Sam Anderson</w:t>
      </w:r>
      <w:r>
        <w:t xml:space="preserve"> (</w:t>
      </w:r>
      <w:r w:rsidR="007D7DA8">
        <w:t>sanderson@tulane.edu</w:t>
      </w:r>
      <w:r>
        <w:t>)</w:t>
      </w:r>
    </w:p>
    <w:p w14:paraId="5DB8E0A0" w14:textId="77777777" w:rsidR="006E70F0" w:rsidRDefault="006E70F0" w:rsidP="006E70F0">
      <w:r w:rsidRPr="000A1B66">
        <w:rPr>
          <w:b/>
        </w:rPr>
        <w:t>Abstract.</w:t>
      </w:r>
      <w:r>
        <w:t xml:space="preserve"> In this study</w:t>
      </w:r>
      <w:r w:rsidRPr="003468A1">
        <w:t xml:space="preserve"> we explore the effect that </w:t>
      </w:r>
      <w:r>
        <w:t>hillslope</w:t>
      </w:r>
      <w:r w:rsidRPr="003468A1">
        <w:t xml:space="preserve"> bed thickness</w:t>
      </w:r>
      <w:r>
        <w:t xml:space="preserve"> variations</w:t>
      </w:r>
      <w:r w:rsidRPr="003468A1">
        <w:t xml:space="preserve"> ha</w:t>
      </w:r>
      <w:r>
        <w:t>ve</w:t>
      </w:r>
      <w:r w:rsidRPr="003468A1">
        <w:t xml:space="preserve"> on</w:t>
      </w:r>
      <w:r>
        <w:t xml:space="preserve"> hillslope form, as well as channel </w:t>
      </w:r>
      <w:r w:rsidRPr="003468A1">
        <w:t>grain size distributions</w:t>
      </w:r>
      <w:r>
        <w:t xml:space="preserve"> and</w:t>
      </w:r>
      <w:r w:rsidRPr="003468A1">
        <w:t xml:space="preserve"> form</w:t>
      </w:r>
      <w:r>
        <w:t>,</w:t>
      </w:r>
      <w:r w:rsidRPr="003468A1">
        <w:t xml:space="preserve"> in Last Chance canyon, New Mexico, USA.</w:t>
      </w:r>
      <w:r>
        <w:t xml:space="preserve"> The landscape is </w:t>
      </w:r>
      <w:r w:rsidRPr="007D7DA8">
        <w:t>composed of</w:t>
      </w:r>
      <w:r>
        <w:t xml:space="preserve"> </w:t>
      </w:r>
      <w:r w:rsidRPr="007D7DA8">
        <w:t xml:space="preserve">horizontally </w:t>
      </w:r>
      <w:r>
        <w:t xml:space="preserve">to near horizontally bedded sandstone and carbonate rock. The hillslopes have relatively little </w:t>
      </w:r>
      <w:proofErr w:type="spellStart"/>
      <w:r>
        <w:t>regolith</w:t>
      </w:r>
      <w:proofErr w:type="spellEnd"/>
      <w:r>
        <w:t xml:space="preserve">, yet most hillslopes have a convex diffusive shape despite the lack of continuous soil cover. </w:t>
      </w:r>
      <w:r w:rsidRPr="007D7DA8">
        <w:t xml:space="preserve">We </w:t>
      </w:r>
      <w:r>
        <w:t>posit</w:t>
      </w:r>
      <w:r w:rsidRPr="007D7DA8">
        <w:t xml:space="preserve"> that differences in </w:t>
      </w:r>
      <w:r>
        <w:t xml:space="preserve">bedrock </w:t>
      </w:r>
      <w:r w:rsidRPr="007D7DA8">
        <w:t xml:space="preserve">bed thickness influence </w:t>
      </w:r>
      <w:r>
        <w:t>hillslope shape in Last Chance canyon</w:t>
      </w:r>
      <w:r w:rsidRPr="007D7DA8">
        <w:t xml:space="preserve">, </w:t>
      </w:r>
      <w:r>
        <w:t>where thinner bedrock generates a more diffusive geometry resembling the idealised convex hillslope shape endemic of soil mantled landscapes. W</w:t>
      </w:r>
      <w:r w:rsidRPr="003468A1">
        <w:t>e</w:t>
      </w:r>
      <w:r>
        <w:t xml:space="preserve"> used </w:t>
      </w:r>
      <w:r w:rsidRPr="003468A1">
        <w:t>drone photos to construct high resolution orthomosaics</w:t>
      </w:r>
      <w:r>
        <w:t xml:space="preserve"> and digital elevation models (DEMs)</w:t>
      </w:r>
      <w:r w:rsidRPr="003468A1">
        <w:t xml:space="preserve"> </w:t>
      </w:r>
      <w:r>
        <w:t xml:space="preserve">of seven hillslope transects and stream channels at the base of each transect from two headwater catchments. Using these DEMs and orthomosaics, we </w:t>
      </w:r>
      <w:r w:rsidRPr="003468A1">
        <w:t>measure</w:t>
      </w:r>
      <w:r>
        <w:t>d</w:t>
      </w:r>
      <w:r w:rsidRPr="003468A1">
        <w:t xml:space="preserve"> bed thicknesses</w:t>
      </w:r>
      <w:r>
        <w:t>, slope, and curvature</w:t>
      </w:r>
      <w:r w:rsidRPr="003468A1">
        <w:t xml:space="preserve"> on </w:t>
      </w:r>
      <w:r>
        <w:t>the</w:t>
      </w:r>
      <w:r w:rsidRPr="003468A1">
        <w:t xml:space="preserve"> hillslopes and grain size distributions at the base of each hillslope.</w:t>
      </w:r>
      <w:r>
        <w:t xml:space="preserve"> </w:t>
      </w:r>
      <w:r w:rsidRPr="007D7DA8">
        <w:t xml:space="preserve">We find that </w:t>
      </w:r>
      <w:r>
        <w:t xml:space="preserve">hillslopes are steeper and less convex where there is more thickly bedded rock and become shallower and convex in thinly bedded rock. </w:t>
      </w:r>
      <w:r w:rsidRPr="007D7DA8">
        <w:t>Furthermore, sediment input</w:t>
      </w:r>
      <w:r>
        <w:t xml:space="preserve"> to channels is controlled by bed thickness on hillslopes and affects </w:t>
      </w:r>
      <w:r w:rsidRPr="007D7DA8">
        <w:t>channel morphology</w:t>
      </w:r>
      <w:r>
        <w:t xml:space="preserve">. </w:t>
      </w:r>
      <w:r w:rsidRPr="007D7DA8">
        <w:t xml:space="preserve">Thickly bedded rock units on </w:t>
      </w:r>
      <w:r>
        <w:t>proximal</w:t>
      </w:r>
      <w:r w:rsidRPr="007D7DA8">
        <w:t xml:space="preserve"> hillslopes contribute larger sized colluvial sediment to the channels, </w:t>
      </w:r>
      <w:r>
        <w:t>and these channel reaches have relatively high channel steepness index</w:t>
      </w:r>
      <w:r w:rsidRPr="007D7DA8">
        <w:t xml:space="preserve">. </w:t>
      </w:r>
      <w:r>
        <w:t>We find that where hillslopes drain to relatively steep channel sections with coarse sediment, hillslope form transitions from convex to straight or concave, but where hillslopes drain to relatively shallow channel sections, hillslope form is predominantly convex. These observations suggest a tight coupling between hillslope bedrock properties, hillslope form, channel grain size distribution, and channel steepness.</w:t>
      </w:r>
    </w:p>
    <w:p w14:paraId="41868303" w14:textId="24B7BD0D" w:rsidR="00C82F79" w:rsidRPr="00951689" w:rsidRDefault="005A7CD6" w:rsidP="00C82F79">
      <w:pPr>
        <w:pStyle w:val="Heading1"/>
        <w:rPr>
          <w:color w:val="FF0000"/>
        </w:rPr>
      </w:pPr>
      <w:r w:rsidRPr="00951689">
        <w:rPr>
          <w:color w:val="FF0000"/>
        </w:rPr>
        <w:t xml:space="preserve">1 </w:t>
      </w:r>
      <w:r w:rsidR="00EC46FC" w:rsidRPr="00951689">
        <w:rPr>
          <w:color w:val="FF0000"/>
        </w:rPr>
        <w:t>Introduction</w:t>
      </w:r>
      <w:r w:rsidR="00436828" w:rsidRPr="00951689">
        <w:rPr>
          <w:color w:val="FF0000"/>
        </w:rPr>
        <w:t xml:space="preserve"> (NOT MY DOG)</w:t>
      </w:r>
    </w:p>
    <w:p w14:paraId="41AA6AC9" w14:textId="257F9F1A" w:rsidR="00820678" w:rsidRDefault="00820678" w:rsidP="00032D35">
      <w:pPr>
        <w:rPr>
          <w:color w:val="FF0000"/>
        </w:rPr>
      </w:pPr>
      <w:r>
        <w:rPr>
          <w:color w:val="FF0000"/>
        </w:rPr>
        <w:t>I RECOMMEND WE DEFINE AND DESCRIBE WHAT AN IDEAL HS IS.</w:t>
      </w:r>
    </w:p>
    <w:p w14:paraId="2C076297" w14:textId="07FB20A5" w:rsidR="00820678" w:rsidRDefault="00820678" w:rsidP="00032D35">
      <w:pPr>
        <w:rPr>
          <w:color w:val="FF0000"/>
        </w:rPr>
      </w:pPr>
      <w:r>
        <w:rPr>
          <w:color w:val="FF0000"/>
        </w:rPr>
        <w:t xml:space="preserve">Foto of end member parts of LS. </w:t>
      </w:r>
    </w:p>
    <w:p w14:paraId="7CA2DB28" w14:textId="77777777" w:rsidR="00C64279" w:rsidRDefault="00C64279" w:rsidP="00032D35">
      <w:pPr>
        <w:rPr>
          <w:color w:val="FF0000"/>
        </w:rPr>
      </w:pPr>
    </w:p>
    <w:p w14:paraId="4820034D" w14:textId="52D14904" w:rsidR="00DE7AD4" w:rsidRDefault="00C64279" w:rsidP="00032D35">
      <w:pPr>
        <w:rPr>
          <w:color w:val="FF0000"/>
        </w:rPr>
      </w:pPr>
      <w:r w:rsidRPr="00C64279">
        <w:rPr>
          <w:color w:val="FF0000"/>
        </w:rPr>
        <w:t xml:space="preserve">Hillslope curvature is a fundamental topographic characteristic that offers valuable insights into landscape dynamics. Typically, curvature exhibits a distinct pattern from the channel, located at the base of the hillslope, to the ridgeline, its highest point. Near the channel, curvature tends to be negative, reflecting the erosional processes associated with water flow, sediment transport, and fluvial incision. This concavity often results in the development of channels, gullies, and other erosional features. As one ascends towards the hillslope's midsection, curvature often transitions to relatively planar or gently convex profiles. </w:t>
      </w:r>
      <w:r w:rsidRPr="00C64279">
        <w:rPr>
          <w:color w:val="FF0000"/>
        </w:rPr>
        <w:lastRenderedPageBreak/>
        <w:t>Here, sediment deposition and weathering processes tend to dominate, creating a more stable environment conducive to soil formation and vegetation growth. Towards the ridgeline, curvature tends to be positive, indicating a pronounced erosional influence due to factors like surface runoff and mass wasting. This transition from concave near the channel to convex at the ridgeline represents the complex interplay of geological, climatic, and hydrological factors shaping hillslope morphology.</w:t>
      </w:r>
    </w:p>
    <w:p w14:paraId="48AFACB2" w14:textId="33E91314" w:rsidR="00DE7AD4" w:rsidRPr="00951689" w:rsidRDefault="00DE7AD4" w:rsidP="00032D35">
      <w:pPr>
        <w:rPr>
          <w:color w:val="FF0000"/>
        </w:rPr>
      </w:pPr>
      <w:ins w:id="0" w:author="Gasparini, Nicole M" w:date="2023-09-24T15:38:00Z">
        <w:r>
          <w:rPr>
            <w:color w:val="FF0000"/>
          </w:rPr>
          <w:t>Could we use some of the drone imagery as motivation for the study</w:t>
        </w:r>
      </w:ins>
      <w:ins w:id="1" w:author="Gasparini, Nicole M" w:date="2023-09-24T15:39:00Z">
        <w:r>
          <w:rPr>
            <w:color w:val="FF0000"/>
          </w:rPr>
          <w:t xml:space="preserve">? That's what got me so interested in the hillslopes to begin with. </w:t>
        </w:r>
      </w:ins>
    </w:p>
    <w:p w14:paraId="07D7A396" w14:textId="48E6F5E4" w:rsidR="00E276AA" w:rsidRDefault="005A7CD6" w:rsidP="00147085">
      <w:pPr>
        <w:pStyle w:val="Heading1"/>
      </w:pPr>
      <w:r>
        <w:lastRenderedPageBreak/>
        <w:t xml:space="preserve">2 </w:t>
      </w:r>
      <w:r w:rsidR="00EC46FC">
        <w:t>Field Area</w:t>
      </w:r>
    </w:p>
    <w:p w14:paraId="17EE957C" w14:textId="09319E83" w:rsidR="009043E0" w:rsidRDefault="009043E0" w:rsidP="009043E0">
      <w:r>
        <w:rPr>
          <w:noProof/>
        </w:rPr>
        <w:drawing>
          <wp:inline distT="0" distB="0" distL="0" distR="0" wp14:anchorId="4F9AC6E7" wp14:editId="089154F3">
            <wp:extent cx="4401312" cy="5586984"/>
            <wp:effectExtent l="0" t="0" r="0" b="0"/>
            <wp:docPr id="13235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7372" name="Picture 1323573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1312" cy="5586984"/>
                    </a:xfrm>
                    <a:prstGeom prst="rect">
                      <a:avLst/>
                    </a:prstGeom>
                  </pic:spPr>
                </pic:pic>
              </a:graphicData>
            </a:graphic>
          </wp:inline>
        </w:drawing>
      </w:r>
    </w:p>
    <w:p w14:paraId="52731D94" w14:textId="117464EC" w:rsidR="009043E0" w:rsidRPr="009043E0" w:rsidRDefault="009043E0" w:rsidP="009043E0">
      <w:pPr>
        <w:pStyle w:val="Caption"/>
      </w:pPr>
      <w:r>
        <w:t xml:space="preserve">Figure </w:t>
      </w:r>
      <w:r w:rsidR="008C3D3D">
        <w:fldChar w:fldCharType="begin"/>
      </w:r>
      <w:r w:rsidR="008C3D3D">
        <w:instrText xml:space="preserve"> SEQ Figure \* ARABIC </w:instrText>
      </w:r>
      <w:r w:rsidR="008C3D3D">
        <w:fldChar w:fldCharType="separate"/>
      </w:r>
      <w:r>
        <w:rPr>
          <w:noProof/>
        </w:rPr>
        <w:t>1</w:t>
      </w:r>
      <w:r w:rsidR="008C3D3D">
        <w:rPr>
          <w:noProof/>
        </w:rPr>
        <w:fldChar w:fldCharType="end"/>
      </w:r>
      <w:r>
        <w:t xml:space="preserve">: </w:t>
      </w:r>
      <w:r w:rsidRPr="00925521">
        <w:t xml:space="preserve">Topographic map with elevations superimposed on a </w:t>
      </w:r>
      <w:proofErr w:type="spellStart"/>
      <w:r w:rsidRPr="00925521">
        <w:t>hillshade</w:t>
      </w:r>
      <w:proofErr w:type="spellEnd"/>
      <w:r w:rsidRPr="00925521">
        <w:t xml:space="preserve"> of Last Chance canyon with ephemeral stream channels. Main stem of channel coloured black with arrow indicating the direction of stream flow. </w:t>
      </w:r>
      <w:r>
        <w:t xml:space="preserve">The two watersheds we took measurements in are outlined with dotted black line and labelled LC1 and LC2. </w:t>
      </w:r>
      <w:r w:rsidRPr="00925521">
        <w:t xml:space="preserve">The </w:t>
      </w:r>
      <w:r>
        <w:t xml:space="preserve">seven hillslope transects </w:t>
      </w:r>
      <w:r w:rsidRPr="00925521">
        <w:t xml:space="preserve">we surveyed are </w:t>
      </w:r>
      <w:r>
        <w:t>marked on the map with red bars.</w:t>
      </w:r>
    </w:p>
    <w:p w14:paraId="3C22CF16" w14:textId="1C278A88" w:rsidR="00873F9C" w:rsidRDefault="00147085" w:rsidP="00963859">
      <w:r w:rsidRPr="008F3E4E">
        <w:t xml:space="preserve">We conducted fieldwork in Last Chance Canyon, located in the Guadalupe Mountains of </w:t>
      </w:r>
      <w:r w:rsidR="00C07549">
        <w:t xml:space="preserve">southern </w:t>
      </w:r>
      <w:r w:rsidRPr="008F3E4E">
        <w:t xml:space="preserve">New Mexico, USA. </w:t>
      </w:r>
      <w:r w:rsidRPr="00E276AA">
        <w:t xml:space="preserve">Because of </w:t>
      </w:r>
      <w:r w:rsidR="00737E28">
        <w:t>their</w:t>
      </w:r>
      <w:r w:rsidRPr="00E276AA">
        <w:t xml:space="preserve"> morphology and accessibility, we collected data along</w:t>
      </w:r>
      <w:r w:rsidR="000B218E">
        <w:t xml:space="preserve"> 2 different</w:t>
      </w:r>
      <w:r w:rsidRPr="00E276AA">
        <w:t xml:space="preserve"> tributaries</w:t>
      </w:r>
      <w:r w:rsidR="000B218E">
        <w:t xml:space="preserve">, </w:t>
      </w:r>
      <w:r w:rsidR="000B218E" w:rsidRPr="003468A1">
        <w:t>called LC1 and LC3 (</w:t>
      </w:r>
      <w:r w:rsidR="000B218E" w:rsidRPr="00D32875">
        <w:rPr>
          <w:color w:val="FF0000"/>
        </w:rPr>
        <w:t>figure 1</w:t>
      </w:r>
      <w:r w:rsidR="000B218E" w:rsidRPr="003468A1">
        <w:t>)</w:t>
      </w:r>
      <w:r w:rsidR="00963859">
        <w:t xml:space="preserve">, and </w:t>
      </w:r>
      <w:r w:rsidR="00963859" w:rsidRPr="008F3E4E">
        <w:t xml:space="preserve">seven </w:t>
      </w:r>
      <w:r w:rsidR="00053E5F">
        <w:t xml:space="preserve">different </w:t>
      </w:r>
      <w:r w:rsidR="00963859" w:rsidRPr="008F3E4E">
        <w:t>hillslope transects</w:t>
      </w:r>
      <w:r w:rsidR="00963859">
        <w:t xml:space="preserve"> </w:t>
      </w:r>
      <w:r w:rsidR="00737E28">
        <w:t>that terminate at the base of</w:t>
      </w:r>
      <w:r w:rsidR="00963859">
        <w:t xml:space="preserve"> each of the</w:t>
      </w:r>
      <w:r w:rsidR="00963859" w:rsidRPr="008F3E4E">
        <w:t xml:space="preserve"> </w:t>
      </w:r>
      <w:r w:rsidR="00737E28">
        <w:t xml:space="preserve">2 </w:t>
      </w:r>
      <w:r w:rsidR="00963859" w:rsidRPr="008F3E4E">
        <w:t>stream channels</w:t>
      </w:r>
      <w:r w:rsidR="00053E5F">
        <w:t xml:space="preserve"> (3 transects in the LC1 watershed and 4 transects in the LC3 watershed)</w:t>
      </w:r>
      <w:r w:rsidR="00963859">
        <w:t xml:space="preserve">. </w:t>
      </w:r>
      <w:r w:rsidR="00963859" w:rsidRPr="008F3E4E">
        <w:t xml:space="preserve">These transects were chosen to capture variations in bed thickness and hillslope shape across </w:t>
      </w:r>
      <w:r w:rsidR="00963859" w:rsidRPr="008F3E4E">
        <w:lastRenderedPageBreak/>
        <w:t xml:space="preserve">the two watersheds. By examining the influence of bed thickness on hillslope form and sediment input to channels, we aim to better understand </w:t>
      </w:r>
      <w:r w:rsidR="00963859">
        <w:t>how</w:t>
      </w:r>
      <w:r w:rsidRPr="00E276AA">
        <w:t xml:space="preserve"> changes in </w:t>
      </w:r>
      <w:r>
        <w:t>bed thickness</w:t>
      </w:r>
      <w:r w:rsidRPr="00E276AA">
        <w:t xml:space="preserve"> </w:t>
      </w:r>
      <w:r>
        <w:t>correlate with</w:t>
      </w:r>
      <w:r w:rsidRPr="00E276AA">
        <w:t xml:space="preserve"> boulder </w:t>
      </w:r>
      <w:r>
        <w:t xml:space="preserve">characteristics, </w:t>
      </w:r>
      <w:r w:rsidRPr="00E276AA">
        <w:t>stream channel</w:t>
      </w:r>
      <w:r w:rsidR="00A341A2">
        <w:t xml:space="preserve"> shape</w:t>
      </w:r>
      <w:r>
        <w:t>, hillslope</w:t>
      </w:r>
      <w:r w:rsidRPr="00E276AA">
        <w:t xml:space="preserve"> </w:t>
      </w:r>
      <w:r w:rsidR="00A341A2">
        <w:t xml:space="preserve">form </w:t>
      </w:r>
      <w:r w:rsidRPr="00E276AA">
        <w:t xml:space="preserve">and </w:t>
      </w:r>
      <w:r w:rsidR="00963859">
        <w:t>the</w:t>
      </w:r>
      <w:r w:rsidRPr="00E276AA">
        <w:t xml:space="preserve"> morphology</w:t>
      </w:r>
      <w:r w:rsidR="00963859">
        <w:t xml:space="preserve"> of Last Chance Canyon</w:t>
      </w:r>
      <w:r w:rsidRPr="00E276AA">
        <w:t>. Over the small spatial area and range of vertical elevations of the specific study channels, climate varies minimally.  Mean annual precipitation is ≈40-50 cm/</w:t>
      </w:r>
      <w:proofErr w:type="gramStart"/>
      <w:r w:rsidRPr="00E276AA">
        <w:t>year, and</w:t>
      </w:r>
      <w:proofErr w:type="gramEnd"/>
      <w:r w:rsidRPr="00E276AA">
        <w:t xml:space="preserve"> mean annual temperature ≈14-16 ℃ (PRISM Climate Group).</w:t>
      </w:r>
      <w:r w:rsidR="000B218E">
        <w:t xml:space="preserve"> </w:t>
      </w:r>
      <w:r w:rsidR="001567E9">
        <w:t xml:space="preserve">Last Chance Canyon has horizontally to near horizontally bedded bedrock and is currently tectonically inactive (Hill, 1987; Hill, 2006). </w:t>
      </w:r>
      <w:r w:rsidR="003468A1" w:rsidRPr="003468A1">
        <w:t>During Permian time, a shallow lagoon existed behind a reef complex to the south and deposited what would become interbedded carbonate and siliciclastic bedrock of various thicknesses (Hill, 2000; Phelps et al., 2008; Kerans et al., 2017). The Guadalupe mountains were uplifted during basin and range extension beginning 27 million years ago, exposing the previously buried bedrock (Chapin and Cather, 1994; Ricketts et al.., 2014, Hoffman, 2014; Decker et al., 2018).</w:t>
      </w:r>
      <w:r w:rsidR="00265D84" w:rsidRPr="00265D84">
        <w:t xml:space="preserve"> </w:t>
      </w:r>
      <w:r w:rsidRPr="00E276AA">
        <w:t xml:space="preserve">Rock unit descriptions from published maps lack the relevant information needed to constrain </w:t>
      </w:r>
      <w:r w:rsidR="000B218E">
        <w:t>bed thickness</w:t>
      </w:r>
      <w:r w:rsidRPr="00E276AA">
        <w:t xml:space="preserve"> (NPS, 2007).  </w:t>
      </w:r>
    </w:p>
    <w:p w14:paraId="5414B4B3" w14:textId="5F5E9FCF" w:rsidR="009B58DD" w:rsidRDefault="009B58DD" w:rsidP="009B58DD">
      <w:pPr>
        <w:ind w:firstLine="720"/>
      </w:pPr>
      <w:bookmarkStart w:id="2" w:name="_Hlk149660201"/>
      <w:commentRangeStart w:id="3"/>
      <w:commentRangeStart w:id="4"/>
      <w:r w:rsidRPr="00F76BD2">
        <w:t xml:space="preserve">Last Chance canyon tributaries have upstream sections with relatively shallow channels and lower gradient hillslopes, and a </w:t>
      </w:r>
      <w:proofErr w:type="spellStart"/>
      <w:r w:rsidRPr="00F76BD2">
        <w:t>knickzone</w:t>
      </w:r>
      <w:proofErr w:type="spellEnd"/>
      <w:r w:rsidRPr="00F76BD2">
        <w:t xml:space="preserve"> downstream which has steep channels and hillslopes (</w:t>
      </w:r>
      <w:r w:rsidRPr="00D75873">
        <w:rPr>
          <w:color w:val="FF0000"/>
        </w:rPr>
        <w:t>map figure 2</w:t>
      </w:r>
      <w:r w:rsidRPr="00F76BD2">
        <w:t xml:space="preserve">). </w:t>
      </w:r>
      <w:r>
        <w:t xml:space="preserve">LC1 has shallower hillslopes than LC3, and smaller bed thicknesses. </w:t>
      </w:r>
      <w:r w:rsidRPr="00F76BD2">
        <w:t>Based on χ plots and field observations, we find</w:t>
      </w:r>
      <w:r>
        <w:t xml:space="preserve"> </w:t>
      </w:r>
      <w:r w:rsidRPr="00F76BD2">
        <w:t xml:space="preserve">that the stream channels transition from steep to shallow at approximately 1640 m for channel </w:t>
      </w:r>
      <w:r>
        <w:t>LC</w:t>
      </w:r>
      <w:r w:rsidRPr="00F76BD2">
        <w:t>1 and at approximately 1550 m for channel</w:t>
      </w:r>
      <w:r>
        <w:t xml:space="preserve"> LC</w:t>
      </w:r>
      <w:r w:rsidRPr="00F76BD2">
        <w:t xml:space="preserve">3. </w:t>
      </w:r>
      <w:r>
        <w:t xml:space="preserve">The </w:t>
      </w:r>
      <w:r w:rsidRPr="00F76BD2">
        <w:t>transition from steep to shallow is more subtle in</w:t>
      </w:r>
      <w:r>
        <w:t xml:space="preserve"> LC1- </w:t>
      </w:r>
      <w:r w:rsidRPr="00F76BD2">
        <w:t xml:space="preserve">χ changes less than in </w:t>
      </w:r>
      <w:r>
        <w:t>LC3</w:t>
      </w:r>
      <w:r w:rsidRPr="00F76BD2">
        <w:t xml:space="preserve">. </w:t>
      </w:r>
      <w:r w:rsidRPr="00392A10">
        <w:t xml:space="preserve">Both LC1 and LC3 have relatively little </w:t>
      </w:r>
      <w:proofErr w:type="spellStart"/>
      <w:r w:rsidRPr="00392A10">
        <w:t>regolith</w:t>
      </w:r>
      <w:proofErr w:type="spellEnd"/>
      <w:r w:rsidRPr="00392A10">
        <w:t>. On average the depth to saprolite was 5.6 cm (standard deviation = 5.3 cm) and depth to bedrock was 20.1 cm (standard deviation = 15.5cm</w:t>
      </w:r>
      <w:r>
        <w:t>).</w:t>
      </w:r>
      <w:commentRangeEnd w:id="3"/>
      <w:r>
        <w:rPr>
          <w:rStyle w:val="CommentReference"/>
        </w:rPr>
        <w:commentReference w:id="3"/>
      </w:r>
      <w:commentRangeEnd w:id="4"/>
      <w:r>
        <w:rPr>
          <w:rStyle w:val="CommentReference"/>
        </w:rPr>
        <w:commentReference w:id="4"/>
      </w:r>
    </w:p>
    <w:bookmarkEnd w:id="2"/>
    <w:p w14:paraId="046DC6B6" w14:textId="0BB25AFA" w:rsidR="00035806" w:rsidRPr="00035806" w:rsidRDefault="005A7CD6" w:rsidP="00035806">
      <w:pPr>
        <w:pStyle w:val="Heading1"/>
      </w:pPr>
      <w:r>
        <w:t xml:space="preserve">3 </w:t>
      </w:r>
      <w:r w:rsidR="00EC46FC">
        <w:t>Methods</w:t>
      </w:r>
    </w:p>
    <w:p w14:paraId="149948D3" w14:textId="57BB30D9" w:rsidR="0026561E" w:rsidRDefault="0026561E" w:rsidP="0026561E">
      <w:pPr>
        <w:pStyle w:val="Heading2"/>
      </w:pPr>
      <w:r>
        <w:t>3.</w:t>
      </w:r>
      <w:r w:rsidR="00035806">
        <w:t xml:space="preserve">2 </w:t>
      </w:r>
      <w:r>
        <w:t>DEM Analysis</w:t>
      </w:r>
    </w:p>
    <w:p w14:paraId="578B8464" w14:textId="1F87EB25" w:rsidR="0026561E" w:rsidRDefault="0026561E" w:rsidP="008309BA">
      <w:pPr>
        <w:ind w:firstLine="720"/>
      </w:pPr>
      <w:r>
        <w:t xml:space="preserve">We used a 1 m digital elevation model (DEM) of Last Chance canyon to identify </w:t>
      </w:r>
      <w:r w:rsidR="008309BA">
        <w:t>hillslopes</w:t>
      </w:r>
      <w:r w:rsidR="009430AE">
        <w:t xml:space="preserve"> </w:t>
      </w:r>
      <w:r>
        <w:t>of interest to survey</w:t>
      </w:r>
      <w:r w:rsidR="008309BA">
        <w:t xml:space="preserve">, as well as channels at the base of the hillslopes. We </w:t>
      </w:r>
      <w:r>
        <w:t>calculate</w:t>
      </w:r>
      <w:r w:rsidR="008309BA">
        <w:t>d</w:t>
      </w:r>
      <w:r>
        <w:t xml:space="preserve"> </w:t>
      </w:r>
      <w:r w:rsidR="008309BA">
        <w:t xml:space="preserve">hillslope transects, slope, and curvature for 7 hillslopes </w:t>
      </w:r>
      <w:r>
        <w:t xml:space="preserve">and slope breaks along stream profiles </w:t>
      </w:r>
      <w:r w:rsidR="008309BA">
        <w:t xml:space="preserve">at the base of the 7 hillslope transects </w:t>
      </w:r>
      <w:r>
        <w:t xml:space="preserve">(USGS, 2019). The normalized channel steepness index, </w:t>
      </w:r>
      <w:r w:rsidRPr="006D0528">
        <w:rPr>
          <w:i/>
          <w:iCs/>
        </w:rPr>
        <w:t>k</w:t>
      </w:r>
      <w:r w:rsidRPr="006D0528">
        <w:rPr>
          <w:i/>
          <w:iCs/>
          <w:vertAlign w:val="subscript"/>
        </w:rPr>
        <w:t>sn</w:t>
      </w:r>
      <w:r>
        <w:t>, is a measure of channel gradient normalized for drainage area (i.e., in principle allowing reach slope to be compared independent of drainage area):</w:t>
      </w:r>
    </w:p>
    <w:p w14:paraId="1E62E3F2" w14:textId="6B4E08A1" w:rsidR="0026561E" w:rsidRDefault="0026561E" w:rsidP="0026561E">
      <w:pPr>
        <w:ind w:firstLine="720"/>
      </w:pPr>
      <w:r w:rsidRPr="00D14D55">
        <w:tab/>
      </w:r>
      <w:r w:rsidRPr="00D14D55">
        <w:tab/>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sn</m:t>
            </m:r>
          </m:sub>
        </m:sSub>
        <m:sSup>
          <m:sSupPr>
            <m:ctrlPr>
              <w:rPr>
                <w:rFonts w:ascii="Cambria Math" w:hAnsi="Cambria Math"/>
                <w:i/>
              </w:rPr>
            </m:ctrlPr>
          </m:sSupPr>
          <m:e>
            <m:r>
              <w:rPr>
                <w:rFonts w:ascii="Cambria Math" w:hAnsi="Cambria Math"/>
              </w:rPr>
              <m:t>A</m:t>
            </m:r>
          </m:e>
          <m: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ref</m:t>
                </m:r>
              </m:sub>
            </m:sSub>
          </m:sup>
        </m:sSup>
      </m:oMath>
      <w:r w:rsidRPr="00D14D55">
        <w:tab/>
      </w:r>
      <w:r>
        <w:tab/>
      </w:r>
      <w:r>
        <w:tab/>
      </w:r>
      <w:r>
        <w:tab/>
      </w:r>
      <w:r w:rsidRPr="00D14D55">
        <w:t>(</w:t>
      </w:r>
      <w:r w:rsidR="00166E25" w:rsidRPr="00166E25">
        <w:rPr>
          <w:color w:val="FF0000"/>
        </w:rPr>
        <w:t>#</w:t>
      </w:r>
      <w:r w:rsidRPr="00D14D55">
        <w:t xml:space="preserve">), </w:t>
      </w:r>
      <w:r>
        <w:tab/>
      </w:r>
    </w:p>
    <w:p w14:paraId="52CF78CE" w14:textId="2B449C75" w:rsidR="0026561E" w:rsidRDefault="0026561E" w:rsidP="0026561E">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ref</m:t>
            </m:r>
          </m:sub>
        </m:sSub>
      </m:oMath>
      <w:r>
        <w:t xml:space="preserve"> is a reference concavity (Whipple and Tucker, 1999; </w:t>
      </w:r>
      <w:proofErr w:type="spellStart"/>
      <w:r>
        <w:t>Wobus</w:t>
      </w:r>
      <w:proofErr w:type="spellEnd"/>
      <w:r>
        <w:t xml:space="preserve"> et al., 2006). Based on a calibration to this landscape we use </w:t>
      </w:r>
      <m:oMath>
        <m:sSub>
          <m:sSubPr>
            <m:ctrlPr>
              <w:rPr>
                <w:rFonts w:ascii="Cambria Math" w:hAnsi="Cambria Math"/>
                <w:i/>
              </w:rPr>
            </m:ctrlPr>
          </m:sSubPr>
          <m:e>
            <m:r>
              <w:rPr>
                <w:rFonts w:ascii="Cambria Math" w:hAnsi="Cambria Math"/>
              </w:rPr>
              <m:t>θ</m:t>
            </m:r>
          </m:e>
          <m:sub>
            <m:r>
              <w:rPr>
                <w:rFonts w:ascii="Cambria Math" w:hAnsi="Cambria Math"/>
              </w:rPr>
              <m:t>ref</m:t>
            </m:r>
          </m:sub>
        </m:sSub>
        <m:r>
          <w:rPr>
            <w:rFonts w:ascii="Cambria Math" w:hAnsi="Cambria Math"/>
          </w:rPr>
          <m:t>=0.5</m:t>
        </m:r>
      </m:oMath>
      <w:r>
        <w:t>, giving m</w:t>
      </w:r>
      <w:r w:rsidRPr="0059754D">
        <w:rPr>
          <w:vertAlign w:val="superscript"/>
        </w:rPr>
        <w:t>-1</w:t>
      </w:r>
      <w:r>
        <w:t xml:space="preserve"> as the units 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sn</m:t>
            </m:r>
          </m:sub>
        </m:sSub>
      </m:oMath>
      <w:r>
        <w:t xml:space="preserve">. Although </w:t>
      </w:r>
      <w:r w:rsidRPr="006D0528">
        <w:rPr>
          <w:i/>
          <w:iCs/>
        </w:rPr>
        <w:t>k</w:t>
      </w:r>
      <w:r w:rsidRPr="006D0528">
        <w:rPr>
          <w:i/>
          <w:iCs/>
          <w:vertAlign w:val="subscript"/>
        </w:rPr>
        <w:t>sn</w:t>
      </w:r>
      <w:r>
        <w:rPr>
          <w:i/>
          <w:iCs/>
          <w:vertAlign w:val="subscript"/>
        </w:rPr>
        <w:t xml:space="preserve"> </w:t>
      </w:r>
      <w:r>
        <w:t xml:space="preserve">is an empirical metric of fluvial topography and not model dependent, if the stream power model is assumed to be valid then combining Equations (1) and (2) gives </w:t>
      </w:r>
      <m:oMath>
        <m:f>
          <m:fPr>
            <m:type m:val="lin"/>
            <m:ctrlPr>
              <w:rPr>
                <w:rFonts w:ascii="Cambria Math" w:hAnsi="Cambria Math"/>
                <w:i/>
              </w:rPr>
            </m:ctrlPr>
          </m:fPr>
          <m:num>
            <m:r>
              <w:rPr>
                <w:rFonts w:ascii="Cambria Math" w:hAnsi="Cambria Math"/>
              </w:rPr>
              <m:t>E</m:t>
            </m:r>
          </m:num>
          <m:den>
            <m:r>
              <w:rPr>
                <w:rFonts w:ascii="Cambria Math" w:hAnsi="Cambria Math"/>
              </w:rPr>
              <m:t>K</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sn</m:t>
                </m:r>
              </m:sub>
            </m:sSub>
          </m:e>
          <m:sup>
            <m:r>
              <w:rPr>
                <w:rFonts w:ascii="Cambria Math" w:hAnsi="Cambria Math"/>
              </w:rPr>
              <m:t>n</m:t>
            </m:r>
          </m:sup>
        </m:sSup>
      </m:oMath>
      <w:r>
        <w:t xml:space="preserve">, illustrating how this topographic metric potentially informs both erosion rates and erodibilities.  </w:t>
      </w:r>
      <w:r w:rsidRPr="006D0528">
        <w:rPr>
          <w:i/>
          <w:iCs/>
        </w:rPr>
        <w:t>k</w:t>
      </w:r>
      <w:r w:rsidRPr="006D0528">
        <w:rPr>
          <w:i/>
          <w:iCs/>
          <w:vertAlign w:val="subscript"/>
        </w:rPr>
        <w:t>sn</w:t>
      </w:r>
      <w:r>
        <w:t xml:space="preserve"> allows for the comparison of slope </w:t>
      </w:r>
      <w:r w:rsidRPr="008309BA">
        <w:t xml:space="preserve">along a single channel or among multiple channels to isolate erosional and/or bedrock erodibility patterns (Kirby &amp; </w:t>
      </w:r>
      <w:r w:rsidRPr="008309BA">
        <w:lastRenderedPageBreak/>
        <w:t>Whipple, 2012). Because channels can adjust to more resistant lithologic units by steepening across them (Duval et al., 2004; Jansen et al., 2010)</w:t>
      </w:r>
      <w:r w:rsidR="00035806" w:rsidRPr="008309BA">
        <w:t xml:space="preserve"> </w:t>
      </w:r>
      <w:r w:rsidRPr="008309BA">
        <w:rPr>
          <w:i/>
          <w:iCs/>
        </w:rPr>
        <w:t>k</w:t>
      </w:r>
      <w:r w:rsidRPr="008309BA">
        <w:rPr>
          <w:i/>
          <w:iCs/>
          <w:vertAlign w:val="subscript"/>
        </w:rPr>
        <w:t>sn</w:t>
      </w:r>
      <w:r w:rsidRPr="008309BA">
        <w:t xml:space="preserve"> maps to detect changes in slope that could be due to differences in bedrock erodibility and/or sediment size and cover. </w:t>
      </w:r>
      <w:proofErr w:type="spellStart"/>
      <w:r w:rsidRPr="008309BA">
        <w:t>TopoToolBox</w:t>
      </w:r>
      <w:proofErr w:type="spellEnd"/>
      <w:r w:rsidRPr="008309BA">
        <w:t xml:space="preserve"> and </w:t>
      </w:r>
      <w:proofErr w:type="spellStart"/>
      <w:r w:rsidRPr="008309BA">
        <w:t>Matlab</w:t>
      </w:r>
      <w:proofErr w:type="spellEnd"/>
      <w:r w:rsidRPr="008309BA">
        <w:t xml:space="preserve"> </w:t>
      </w:r>
      <w:r>
        <w:t xml:space="preserve">were used to generate longitudinal profiles, </w:t>
      </w:r>
      <w:r w:rsidRPr="006D0528">
        <w:rPr>
          <w:i/>
          <w:iCs/>
        </w:rPr>
        <w:t>k</w:t>
      </w:r>
      <w:r w:rsidRPr="006D0528">
        <w:rPr>
          <w:i/>
          <w:iCs/>
          <w:vertAlign w:val="subscript"/>
        </w:rPr>
        <w:t>sn</w:t>
      </w:r>
      <w:r>
        <w:t xml:space="preserve"> maps of all surveyed channels (</w:t>
      </w:r>
      <w:proofErr w:type="spellStart"/>
      <w:r>
        <w:t>Schwanghart</w:t>
      </w:r>
      <w:proofErr w:type="spellEnd"/>
      <w:r>
        <w:t xml:space="preserve"> and Scherler, 2014).</w:t>
      </w:r>
    </w:p>
    <w:p w14:paraId="67EE6421" w14:textId="0F9120BC" w:rsidR="00B4015F" w:rsidRDefault="005A7CD6" w:rsidP="00670F05">
      <w:pPr>
        <w:pStyle w:val="Heading2"/>
      </w:pPr>
      <w:r>
        <w:t>3.</w:t>
      </w:r>
      <w:r w:rsidR="00035806">
        <w:t>3</w:t>
      </w:r>
      <w:r>
        <w:t xml:space="preserve"> </w:t>
      </w:r>
      <w:r w:rsidR="003468A1">
        <w:t xml:space="preserve">Field </w:t>
      </w:r>
      <w:r w:rsidR="00406D09">
        <w:t>Survey</w:t>
      </w:r>
    </w:p>
    <w:p w14:paraId="11C29675" w14:textId="19830B6E" w:rsidR="00DC62D9" w:rsidRDefault="00DC62D9" w:rsidP="00265D84">
      <w:r w:rsidRPr="00DC62D9">
        <w:t xml:space="preserve">In March and May of 2018, and in February of 2021, we surveyed </w:t>
      </w:r>
      <w:r w:rsidR="00D23E28">
        <w:t>2</w:t>
      </w:r>
      <w:r w:rsidRPr="00DC62D9">
        <w:t xml:space="preserve"> </w:t>
      </w:r>
      <w:proofErr w:type="gramStart"/>
      <w:r w:rsidRPr="00DC62D9">
        <w:t>channels</w:t>
      </w:r>
      <w:proofErr w:type="gramEnd"/>
      <w:r w:rsidRPr="00DC62D9">
        <w:t xml:space="preserve"> </w:t>
      </w:r>
      <w:r w:rsidR="00D23E28">
        <w:t xml:space="preserve">and 7 hillslope transects </w:t>
      </w:r>
      <w:r w:rsidRPr="00DC62D9">
        <w:t>which we had preselected based on</w:t>
      </w:r>
      <w:r w:rsidR="00053E5F">
        <w:t xml:space="preserve"> previous fieldwork,</w:t>
      </w:r>
      <w:r w:rsidRPr="00DC62D9">
        <w:t xml:space="preserve"> DEM analysis, mapped geology, and accessibility. Our investigation started in lower order channels</w:t>
      </w:r>
      <w:r w:rsidR="00C53EB2">
        <w:t xml:space="preserve"> and proximal hillslopes</w:t>
      </w:r>
      <w:r w:rsidRPr="00DC62D9">
        <w:t xml:space="preserve"> at elevations above 1400 m in channel</w:t>
      </w:r>
      <w:r w:rsidR="00C53EB2">
        <w:t xml:space="preserve"> </w:t>
      </w:r>
      <w:r w:rsidRPr="00DC62D9">
        <w:t>LC3 and in elevations above 1500 in channel LC1 (</w:t>
      </w:r>
      <w:r w:rsidR="001165C6">
        <w:t xml:space="preserve">map </w:t>
      </w:r>
      <w:r w:rsidR="00C53EB2" w:rsidRPr="00C53EB2">
        <w:rPr>
          <w:color w:val="FF0000"/>
        </w:rPr>
        <w:t>figure</w:t>
      </w:r>
      <w:r w:rsidRPr="00DC62D9">
        <w:t xml:space="preserve">). USGS topographic contour maps of the field area use a 40 ft (≈12.2 m) contour interval. Following these maps for convenience and to ensure unbiased sampling, at every ≈12.2 m contour interval </w:t>
      </w:r>
      <w:r w:rsidR="0026561E">
        <w:t xml:space="preserve">we </w:t>
      </w:r>
      <w:r w:rsidRPr="00DC62D9">
        <w:t xml:space="preserve">measured the </w:t>
      </w:r>
      <w:r w:rsidR="0026561E">
        <w:t>depth to both saprolite and bedrock along the 7 hillslope transects. At every contour interval along the</w:t>
      </w:r>
      <w:r w:rsidR="0026561E" w:rsidRPr="00DC62D9">
        <w:t xml:space="preserve"> </w:t>
      </w:r>
      <w:r w:rsidR="0026561E">
        <w:t xml:space="preserve">2 channels, we measured the size of the </w:t>
      </w:r>
      <w:r w:rsidR="0026561E" w:rsidRPr="00DC62D9">
        <w:t>largest, assumedly most immobile, boulder in the</w:t>
      </w:r>
      <w:r w:rsidR="0026561E">
        <w:t xml:space="preserve"> channel. </w:t>
      </w:r>
      <w:r w:rsidRPr="00DC62D9">
        <w:t>Previous work suggests that boulders and the coarsest sediment size fractions can significantly influence reach topography, erosion, and transport (</w:t>
      </w:r>
      <w:proofErr w:type="gramStart"/>
      <w:r w:rsidRPr="00DC62D9">
        <w:t>e.g.</w:t>
      </w:r>
      <w:proofErr w:type="gramEnd"/>
      <w:r w:rsidRPr="00DC62D9">
        <w:t xml:space="preserve"> </w:t>
      </w:r>
      <w:r w:rsidRPr="0026561E">
        <w:rPr>
          <w:color w:val="FF0000"/>
        </w:rPr>
        <w:t>REFS</w:t>
      </w:r>
      <w:r w:rsidRPr="00DC62D9">
        <w:t>). For each boulder we measured the longest (a), intermediate (b) and shortest (c) axes (</w:t>
      </w:r>
      <w:r w:rsidR="0026561E" w:rsidRPr="0026561E">
        <w:rPr>
          <w:color w:val="FF0000"/>
        </w:rPr>
        <w:t>dog on rock figure</w:t>
      </w:r>
      <w:r w:rsidR="0026561E">
        <w:t>)</w:t>
      </w:r>
      <w:r w:rsidRPr="00DC62D9">
        <w:t>. We multiply these dimensions together to approximate boulder volumes. We also constrain differences in boulder shape using the Corey Shape Factor (</w:t>
      </w:r>
      <w:proofErr w:type="gramStart"/>
      <w:r w:rsidRPr="0026561E">
        <w:rPr>
          <w:color w:val="FF0000"/>
        </w:rPr>
        <w:t xml:space="preserve">REF </w:t>
      </w:r>
      <w:r w:rsidRPr="00DC62D9">
        <w:t>)</w:t>
      </w:r>
      <w:proofErr w:type="gramEnd"/>
      <w:r w:rsidRPr="00DC62D9">
        <w:t>:</w:t>
      </w:r>
      <w:r w:rsidR="0026561E">
        <w:t xml:space="preserve"> </w:t>
      </w:r>
    </w:p>
    <w:p w14:paraId="27907A5C" w14:textId="62BBABD4" w:rsidR="00DC62D9" w:rsidRDefault="0026561E" w:rsidP="00E50C91">
      <w:pPr>
        <w:ind w:left="3600" w:firstLine="720"/>
      </w:pPr>
      <m:oMath>
        <m:r>
          <w:rPr>
            <w:rFonts w:ascii="Cambria Math" w:hAnsi="Cambria Math"/>
          </w:rPr>
          <m:t>CSF=</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r>
                  <w:rPr>
                    <w:rFonts w:ascii="Cambria Math" w:hAnsi="Cambria Math"/>
                  </w:rPr>
                  <m:t>ab</m:t>
                </m:r>
              </m:e>
            </m:rad>
          </m:den>
        </m:f>
      </m:oMath>
      <w:r>
        <w:t xml:space="preserve"> </w:t>
      </w:r>
      <w:r>
        <w:tab/>
      </w:r>
      <w:r>
        <w:tab/>
      </w:r>
      <w:r>
        <w:tab/>
      </w:r>
      <w:r>
        <w:tab/>
      </w:r>
      <w:r>
        <w:tab/>
        <w:t>(</w:t>
      </w:r>
      <w:r w:rsidRPr="0026561E">
        <w:rPr>
          <w:color w:val="FF0000"/>
        </w:rPr>
        <w:t>#</w:t>
      </w:r>
      <w:r>
        <w:t>)</w:t>
      </w:r>
    </w:p>
    <w:p w14:paraId="38418117" w14:textId="37914C6B" w:rsidR="004C07CD" w:rsidRDefault="004C07CD" w:rsidP="004C07CD">
      <w:moveToRangeStart w:id="5" w:author="Anderson, Samuel R" w:date="2023-05-03T12:54:00Z" w:name="move134010915"/>
      <w:ins w:id="6" w:author="Anderson, Samuel R" w:date="2023-05-03T12:54:00Z">
        <w:r>
          <w:rPr>
            <w:noProof/>
          </w:rPr>
          <w:lastRenderedPageBreak/>
          <w:drawing>
            <wp:inline distT="0" distB="0" distL="0" distR="0" wp14:anchorId="5C2D6576" wp14:editId="549A37C2">
              <wp:extent cx="3018765" cy="563270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3" cstate="print">
                        <a:extLst>
                          <a:ext uri="{28A0092B-C50C-407E-A947-70E740481C1C}">
                            <a14:useLocalDpi xmlns:a14="http://schemas.microsoft.com/office/drawing/2010/main" val="0"/>
                          </a:ext>
                        </a:extLst>
                      </a:blip>
                      <a:srcRect b="24203"/>
                      <a:stretch/>
                    </pic:blipFill>
                    <pic:spPr bwMode="auto">
                      <a:xfrm>
                        <a:off x="0" y="0"/>
                        <a:ext cx="3018790" cy="5632751"/>
                      </a:xfrm>
                      <a:prstGeom prst="rect">
                        <a:avLst/>
                      </a:prstGeom>
                      <a:ln>
                        <a:noFill/>
                      </a:ln>
                      <a:extLst>
                        <a:ext uri="{53640926-AAD7-44D8-BBD7-CCE9431645EC}">
                          <a14:shadowObscured xmlns:a14="http://schemas.microsoft.com/office/drawing/2010/main"/>
                        </a:ext>
                      </a:extLst>
                    </pic:spPr>
                  </pic:pic>
                </a:graphicData>
              </a:graphic>
            </wp:inline>
          </w:drawing>
        </w:r>
      </w:ins>
      <w:moveToRangeEnd w:id="5"/>
    </w:p>
    <w:p w14:paraId="768EA98C" w14:textId="24387FC3" w:rsidR="004C07CD" w:rsidRDefault="004C07CD" w:rsidP="004C07CD">
      <w:r>
        <w:t>INCLUDE BOULDER MEASUREMENT EXPLANATION</w:t>
      </w:r>
    </w:p>
    <w:p w14:paraId="56B69DD8" w14:textId="30A93EA6" w:rsidR="00E50C91" w:rsidRDefault="00E50C91" w:rsidP="00E50C91">
      <w:pPr>
        <w:pStyle w:val="Heading2"/>
      </w:pPr>
      <w:r>
        <w:t>3.</w:t>
      </w:r>
      <w:r w:rsidR="00035806">
        <w:t>4</w:t>
      </w:r>
      <w:r>
        <w:t xml:space="preserve"> Drone Based Photogrammetry</w:t>
      </w:r>
      <w:r w:rsidR="00C27044">
        <w:t xml:space="preserve"> </w:t>
      </w:r>
    </w:p>
    <w:p w14:paraId="13E52499" w14:textId="66A007E8" w:rsidR="00DC62D9" w:rsidRDefault="00B10ACA" w:rsidP="00265D84">
      <w:r>
        <w:t xml:space="preserve">We used a drone, DJI Mavic 2 pro, to take photos of the </w:t>
      </w:r>
      <w:r w:rsidR="00931CE5">
        <w:t>7 hillslope transects, along with photos of reaches from the 2 surveyed channels at the base of the 7 transects</w:t>
      </w:r>
      <w:r w:rsidR="00544ACD">
        <w:t xml:space="preserve">, </w:t>
      </w:r>
      <w:r w:rsidR="00931CE5">
        <w:t xml:space="preserve">at </w:t>
      </w:r>
      <w:r>
        <w:t xml:space="preserve">approximately 20 meters above the channels, and </w:t>
      </w:r>
      <w:r w:rsidR="00544ACD">
        <w:t>20</w:t>
      </w:r>
      <w:r>
        <w:t xml:space="preserve"> meters above </w:t>
      </w:r>
      <w:r w:rsidR="00544ACD">
        <w:t>the highest elevation of the 7 hillslope transects</w:t>
      </w:r>
      <w:r>
        <w:t xml:space="preserve">. We used </w:t>
      </w:r>
      <w:proofErr w:type="spellStart"/>
      <w:r>
        <w:t>Agisoft</w:t>
      </w:r>
      <w:proofErr w:type="spellEnd"/>
      <w:r>
        <w:t xml:space="preserve"> </w:t>
      </w:r>
      <w:proofErr w:type="spellStart"/>
      <w:r>
        <w:t>photoscan</w:t>
      </w:r>
      <w:proofErr w:type="spellEnd"/>
      <w:r>
        <w:t xml:space="preserve"> to generate high resolution </w:t>
      </w:r>
      <w:r w:rsidR="00544ACD">
        <w:t>d</w:t>
      </w:r>
      <w:r>
        <w:t xml:space="preserve">igital surface models (DSMs) with </w:t>
      </w:r>
      <w:r w:rsidRPr="00544ACD">
        <w:rPr>
          <w:color w:val="FF0000"/>
        </w:rPr>
        <w:t xml:space="preserve">0.027 to 0.28 m resolution </w:t>
      </w:r>
      <w:r>
        <w:t xml:space="preserve">(we refer to these as DSMs rather than DEMs because vegetation is not removed from the DSMs) and orthomosaics of the </w:t>
      </w:r>
      <w:r w:rsidR="00544ACD">
        <w:t xml:space="preserve">7 </w:t>
      </w:r>
      <w:r>
        <w:t>hillslope</w:t>
      </w:r>
      <w:r w:rsidR="00544ACD">
        <w:t xml:space="preserve"> transects and channel sections at the base of each transect</w:t>
      </w:r>
      <w:r>
        <w:t xml:space="preserve">. We used the </w:t>
      </w:r>
      <w:r>
        <w:lastRenderedPageBreak/>
        <w:t xml:space="preserve">orthomosaics to </w:t>
      </w:r>
      <w:r w:rsidR="008309BA">
        <w:t xml:space="preserve">identify and measure exposed beds </w:t>
      </w:r>
      <w:proofErr w:type="gramStart"/>
      <w:r w:rsidR="008309BA">
        <w:t>on  the</w:t>
      </w:r>
      <w:proofErr w:type="gramEnd"/>
      <w:r w:rsidR="008309BA">
        <w:t xml:space="preserve"> hillslopes</w:t>
      </w:r>
      <w:r>
        <w:t>.</w:t>
      </w:r>
      <w:r w:rsidR="00544ACD">
        <w:t xml:space="preserve"> </w:t>
      </w:r>
      <w:r w:rsidR="00544ACD" w:rsidRPr="00544ACD">
        <w:t xml:space="preserve">We used </w:t>
      </w:r>
      <w:proofErr w:type="spellStart"/>
      <w:r w:rsidR="00544ACD" w:rsidRPr="00544ACD">
        <w:t>Agisoft</w:t>
      </w:r>
      <w:proofErr w:type="spellEnd"/>
      <w:r w:rsidR="00544ACD" w:rsidRPr="00544ACD">
        <w:t xml:space="preserve"> </w:t>
      </w:r>
      <w:proofErr w:type="spellStart"/>
      <w:r w:rsidR="00544ACD" w:rsidRPr="00544ACD">
        <w:t>Photoscan</w:t>
      </w:r>
      <w:proofErr w:type="spellEnd"/>
      <w:r w:rsidR="00544ACD" w:rsidRPr="00544ACD">
        <w:t xml:space="preserve"> (</w:t>
      </w:r>
      <w:proofErr w:type="spellStart"/>
      <w:r w:rsidR="00544ACD" w:rsidRPr="00544ACD">
        <w:t>Agisoft</w:t>
      </w:r>
      <w:proofErr w:type="spellEnd"/>
      <w:r w:rsidR="00544ACD" w:rsidRPr="00544ACD">
        <w:t xml:space="preserve"> </w:t>
      </w:r>
      <w:proofErr w:type="spellStart"/>
      <w:r w:rsidR="00544ACD" w:rsidRPr="00544ACD">
        <w:t>PhotoScan</w:t>
      </w:r>
      <w:proofErr w:type="spellEnd"/>
      <w:r w:rsidR="00544ACD" w:rsidRPr="00544ACD">
        <w:t xml:space="preserve"> Professional, 2018) to generate high resolution orthomosaics</w:t>
      </w:r>
      <w:r w:rsidR="00544ACD">
        <w:t xml:space="preserve"> and DSMs</w:t>
      </w:r>
      <w:r w:rsidR="00544ACD" w:rsidRPr="00544ACD">
        <w:t xml:space="preserve"> first by aligning the frames from the GoPro videos, then building a dense cloud, then creating a DEM and finally making an orthomosaic</w:t>
      </w:r>
      <w:r w:rsidR="00544ACD">
        <w:t>.</w:t>
      </w:r>
    </w:p>
    <w:p w14:paraId="6806EF12" w14:textId="156FCFD3" w:rsidR="00806850" w:rsidRPr="00806850" w:rsidRDefault="005A7CD6" w:rsidP="00806850">
      <w:pPr>
        <w:pStyle w:val="Heading2"/>
      </w:pPr>
      <w:r>
        <w:t>3.</w:t>
      </w:r>
      <w:r w:rsidR="00035806">
        <w:t>5</w:t>
      </w:r>
      <w:r>
        <w:t xml:space="preserve"> </w:t>
      </w:r>
      <w:r w:rsidR="00C27044">
        <w:t xml:space="preserve">Photogrammetry to make </w:t>
      </w:r>
      <w:r w:rsidR="009365DD">
        <w:t>Sediment Size Measurements</w:t>
      </w:r>
    </w:p>
    <w:p w14:paraId="0C90E9EC" w14:textId="50BB03D6" w:rsidR="00806850" w:rsidRDefault="009365DD" w:rsidP="00265D84">
      <w:r w:rsidRPr="003468A1">
        <w:t xml:space="preserve">We </w:t>
      </w:r>
      <w:r w:rsidR="00406D09">
        <w:t>measured the diameter of alluvium in channels at the base of the seven hillslope transects with</w:t>
      </w:r>
      <w:r w:rsidRPr="003468A1">
        <w:t xml:space="preserve"> the </w:t>
      </w:r>
      <w:proofErr w:type="spellStart"/>
      <w:r w:rsidRPr="003468A1">
        <w:t>PebbleCounts</w:t>
      </w:r>
      <w:proofErr w:type="spellEnd"/>
      <w:r w:rsidRPr="003468A1">
        <w:t xml:space="preserve"> image analysis package (Purinton and Bookhagen, 2019).</w:t>
      </w:r>
      <w:r w:rsidRPr="009365DD">
        <w:t xml:space="preserve"> </w:t>
      </w:r>
      <w:proofErr w:type="spellStart"/>
      <w:r w:rsidR="00AA02A5" w:rsidRPr="00AA02A5">
        <w:t>PebbleCounts</w:t>
      </w:r>
      <w:proofErr w:type="spellEnd"/>
      <w:r w:rsidR="00AA02A5" w:rsidRPr="00AA02A5">
        <w:t xml:space="preserve"> is a Python </w:t>
      </w:r>
      <w:r w:rsidR="00D81760">
        <w:t xml:space="preserve">library </w:t>
      </w:r>
      <w:r w:rsidR="00AA02A5" w:rsidRPr="00AA02A5">
        <w:t xml:space="preserve">for the detection and sizing of </w:t>
      </w:r>
      <w:r w:rsidR="00AA02A5">
        <w:t>sediment grains</w:t>
      </w:r>
      <w:r w:rsidR="00AA02A5" w:rsidRPr="00AA02A5">
        <w:t xml:space="preserve"> from </w:t>
      </w:r>
      <w:r w:rsidR="0059321D">
        <w:t>drone images</w:t>
      </w:r>
      <w:r w:rsidR="00AA02A5">
        <w:t>.</w:t>
      </w:r>
      <w:r w:rsidR="00AA02A5" w:rsidRPr="00AA02A5">
        <w:t xml:space="preserve"> </w:t>
      </w:r>
      <w:r w:rsidR="00AA02A5">
        <w:t xml:space="preserve">We </w:t>
      </w:r>
      <w:r>
        <w:t>used the</w:t>
      </w:r>
      <w:r w:rsidR="000A422C">
        <w:t xml:space="preserve"> k means with manual (KMS)</w:t>
      </w:r>
      <w:r>
        <w:t xml:space="preserve"> method, which</w:t>
      </w:r>
      <w:r w:rsidR="000A422C">
        <w:t xml:space="preserve"> allows an operator to validate</w:t>
      </w:r>
      <w:r>
        <w:t xml:space="preserve"> </w:t>
      </w:r>
      <w:r w:rsidR="000A422C">
        <w:t xml:space="preserve">measured </w:t>
      </w:r>
      <w:r>
        <w:t xml:space="preserve">grains to mitigate error. </w:t>
      </w:r>
      <w:r w:rsidR="0092583A">
        <w:t>To account for the large</w:t>
      </w:r>
      <w:r w:rsidR="006C60C5">
        <w:t xml:space="preserve"> </w:t>
      </w:r>
      <w:r w:rsidR="0092583A">
        <w:t xml:space="preserve">size of the orthomosaics, we first </w:t>
      </w:r>
      <w:r w:rsidR="0092583A" w:rsidRPr="0092583A">
        <w:t>subset the images into manageable sizes. We</w:t>
      </w:r>
      <w:r w:rsidR="0092583A">
        <w:t xml:space="preserve"> then</w:t>
      </w:r>
      <w:r w:rsidR="0092583A" w:rsidRPr="0092583A">
        <w:t xml:space="preserve"> validated the results of the initial automatic counting </w:t>
      </w:r>
      <w:r w:rsidR="0092583A">
        <w:t>with</w:t>
      </w:r>
      <w:r w:rsidR="0092583A" w:rsidRPr="0092583A">
        <w:t xml:space="preserve"> the k-means with manual (KMS) method, which allows an operator to validate measured grains and mitigate error</w:t>
      </w:r>
      <w:r w:rsidR="0092583A">
        <w:t>.</w:t>
      </w:r>
      <w:r w:rsidR="00E737AF" w:rsidRPr="00E737AF">
        <w:rPr>
          <w:noProof/>
        </w:rPr>
        <w:t xml:space="preserve"> </w:t>
      </w:r>
      <w:r w:rsidR="0092583A">
        <w:t xml:space="preserve">Finally, we compiled all the data for each channel section into a single file. </w:t>
      </w:r>
    </w:p>
    <w:p w14:paraId="445C1940" w14:textId="4B55963D" w:rsidR="005A7CD6" w:rsidRDefault="005A7CD6" w:rsidP="00E81EE8">
      <w:pPr>
        <w:pStyle w:val="Heading1"/>
      </w:pPr>
      <w:r>
        <w:t>4 Results</w:t>
      </w:r>
    </w:p>
    <w:p w14:paraId="4DB3DCEC" w14:textId="4B753A40" w:rsidR="002248CA" w:rsidRDefault="005A7CD6" w:rsidP="009B58DD">
      <w:pPr>
        <w:pStyle w:val="Heading2"/>
      </w:pPr>
      <w:r>
        <w:t>4.1 Last Chance Canyon Morphology</w:t>
      </w:r>
    </w:p>
    <w:p w14:paraId="37AD9650" w14:textId="79F7E91F" w:rsidR="00956740" w:rsidRDefault="009B58DD" w:rsidP="00C356EC">
      <w:pPr>
        <w:rPr>
          <w:noProof/>
        </w:rPr>
      </w:pPr>
      <w:r w:rsidRPr="009B58DD">
        <w:t xml:space="preserve">Last Chance canyon </w:t>
      </w:r>
      <w:r>
        <w:t>has</w:t>
      </w:r>
      <w:r w:rsidRPr="009B58DD">
        <w:t xml:space="preserve"> </w:t>
      </w:r>
      <w:proofErr w:type="gramStart"/>
      <w:r>
        <w:t>diffuse</w:t>
      </w:r>
      <w:proofErr w:type="gramEnd"/>
      <w:r>
        <w:t xml:space="preserve"> upslope</w:t>
      </w:r>
      <w:r w:rsidRPr="009B58DD">
        <w:t xml:space="preserve"> sections</w:t>
      </w:r>
      <w:r>
        <w:t xml:space="preserve"> </w:t>
      </w:r>
      <w:r w:rsidRPr="009B58DD">
        <w:t>and lower gradient hillslopes, and a</w:t>
      </w:r>
      <w:r>
        <w:t xml:space="preserve"> downslope area which is relatively steep. </w:t>
      </w:r>
      <w:r w:rsidRPr="009B58DD">
        <w:t xml:space="preserve">which has steep channels and hillslopes (map figure 2). LC1 has </w:t>
      </w:r>
      <w:r>
        <w:t xml:space="preserve">generally </w:t>
      </w:r>
      <w:r w:rsidRPr="009B58DD">
        <w:t>shallower hillslopes than LC</w:t>
      </w:r>
      <w:proofErr w:type="gramStart"/>
      <w:r w:rsidRPr="009B58DD">
        <w:t>3,.</w:t>
      </w:r>
      <w:proofErr w:type="gramEnd"/>
      <w:r w:rsidRPr="009B58DD">
        <w:t xml:space="preserve"> Based on </w:t>
      </w:r>
      <w:r>
        <w:t>channel steepness maps</w:t>
      </w:r>
      <w:r w:rsidRPr="009B58DD">
        <w:t xml:space="preserve"> and field observations, we find that </w:t>
      </w:r>
      <w:r>
        <w:t>hillslopes</w:t>
      </w:r>
      <w:r w:rsidRPr="009B58DD">
        <w:t xml:space="preserve"> transition from steep to shallow at approximately 1640 m for channel LC1 and at approximately 1550 m for channel LC3. The transition from steep to shallow is more subtle in LC1- χ changes less than in LC3. Both LC1 and LC3 have relatively little </w:t>
      </w:r>
      <w:proofErr w:type="spellStart"/>
      <w:r w:rsidRPr="009B58DD">
        <w:t>regolith</w:t>
      </w:r>
      <w:proofErr w:type="spellEnd"/>
      <w:r w:rsidRPr="009B58DD">
        <w:t xml:space="preserve">. On average the depth to saprolite was 5.6 cm </w:t>
      </w:r>
      <w:r w:rsidRPr="009B58DD">
        <w:lastRenderedPageBreak/>
        <w:t>(standard deviation = 5.3 cm) and depth to bedrock was 20.1 cm (standard deviation = 15.5cm).</w:t>
      </w:r>
      <w:r w:rsidR="00C356EC">
        <w:rPr>
          <w:noProof/>
        </w:rPr>
        <w:softHyphen/>
      </w:r>
      <w:r w:rsidR="00C356EC">
        <w:rPr>
          <w:noProof/>
        </w:rPr>
        <w:softHyphen/>
      </w:r>
      <w:r>
        <w:rPr>
          <w:noProof/>
        </w:rPr>
        <w:drawing>
          <wp:inline distT="0" distB="0" distL="0" distR="0" wp14:anchorId="36B7323F" wp14:editId="3CDDDB18">
            <wp:extent cx="6372225" cy="7008495"/>
            <wp:effectExtent l="0" t="0" r="9525" b="1905"/>
            <wp:docPr id="1952349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49076" name="Picture 195234907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7008495"/>
                    </a:xfrm>
                    <a:prstGeom prst="rect">
                      <a:avLst/>
                    </a:prstGeom>
                  </pic:spPr>
                </pic:pic>
              </a:graphicData>
            </a:graphic>
          </wp:inline>
        </w:drawing>
      </w:r>
    </w:p>
    <w:p w14:paraId="6A986CF3" w14:textId="77777777" w:rsidR="002248CA" w:rsidRDefault="002248CA" w:rsidP="00956740">
      <w:pPr>
        <w:ind w:left="360"/>
        <w:rPr>
          <w:noProof/>
        </w:rPr>
      </w:pPr>
    </w:p>
    <w:p w14:paraId="72D5EA74" w14:textId="77777777" w:rsidR="002248CA" w:rsidRDefault="002248CA" w:rsidP="00956740">
      <w:pPr>
        <w:ind w:left="360"/>
      </w:pPr>
    </w:p>
    <w:p w14:paraId="4939EF04" w14:textId="440FAACE" w:rsidR="00956740" w:rsidRDefault="00956740" w:rsidP="00956740">
      <w:pPr>
        <w:rPr>
          <w:b/>
          <w:bCs/>
        </w:rPr>
      </w:pPr>
      <w:r w:rsidRPr="00956740">
        <w:rPr>
          <w:b/>
          <w:bCs/>
        </w:rPr>
        <w:t xml:space="preserve">Figure </w:t>
      </w:r>
      <w:r w:rsidR="00E226C1">
        <w:rPr>
          <w:b/>
          <w:bCs/>
        </w:rPr>
        <w:t>2</w:t>
      </w:r>
      <w:r w:rsidRPr="00956740">
        <w:rPr>
          <w:b/>
          <w:bCs/>
        </w:rPr>
        <w:t xml:space="preserve"> - a. Slope map of Last Chance canyon with values plotted across it.  The contour lines correspond to elevations which are interpreted as approximate inflection points for hill and channel slope (1550m for LC 3</w:t>
      </w:r>
      <w:r w:rsidR="00C50FB6">
        <w:rPr>
          <w:b/>
          <w:bCs/>
        </w:rPr>
        <w:t xml:space="preserve"> and </w:t>
      </w:r>
      <w:r w:rsidRPr="00956740">
        <w:rPr>
          <w:b/>
          <w:bCs/>
        </w:rPr>
        <w:t xml:space="preserve">1640m for LC 1). b. </w:t>
      </w:r>
      <w:r w:rsidR="00C50FB6">
        <w:rPr>
          <w:b/>
          <w:bCs/>
        </w:rPr>
        <w:t xml:space="preserve">Percentage </w:t>
      </w:r>
      <w:r w:rsidRPr="00956740">
        <w:rPr>
          <w:b/>
          <w:bCs/>
        </w:rPr>
        <w:t xml:space="preserve">of slope values from the </w:t>
      </w:r>
      <w:r w:rsidR="00C50FB6">
        <w:rPr>
          <w:b/>
          <w:bCs/>
        </w:rPr>
        <w:t>hillslopes in LC3 and LC1</w:t>
      </w:r>
      <w:r w:rsidRPr="00956740">
        <w:rPr>
          <w:b/>
          <w:bCs/>
        </w:rPr>
        <w:t xml:space="preserve">. c. </w:t>
      </w:r>
      <w:r w:rsidR="00023A2F">
        <w:rPr>
          <w:b/>
          <w:bCs/>
        </w:rPr>
        <w:t>Cumulative frequency plots of bed thicknesses from the 4 surveyed hillslope transects on LC3 and the 3 surveyed hillslope transects on LC1.</w:t>
      </w:r>
    </w:p>
    <w:p w14:paraId="7F34B714" w14:textId="645438D0" w:rsidR="00FE7FA5" w:rsidRDefault="00FE7FA5" w:rsidP="00956740">
      <w:pPr>
        <w:rPr>
          <w:b/>
          <w:bCs/>
        </w:rPr>
      </w:pPr>
    </w:p>
    <w:p w14:paraId="414CCFA8" w14:textId="074D922C" w:rsidR="007661F8" w:rsidRDefault="00E81EE8" w:rsidP="00392A10">
      <w:pPr>
        <w:pStyle w:val="Heading2"/>
      </w:pPr>
      <w:r>
        <w:t xml:space="preserve">4.2 </w:t>
      </w:r>
      <w:r w:rsidR="00D367CC">
        <w:t xml:space="preserve">Bed Thickness </w:t>
      </w:r>
      <w:r w:rsidR="00DC7306">
        <w:t>and</w:t>
      </w:r>
      <w:r w:rsidR="00D367CC">
        <w:t xml:space="preserve"> </w:t>
      </w:r>
      <w:r w:rsidR="00DC7306">
        <w:t>Hillslope Morphology</w:t>
      </w:r>
    </w:p>
    <w:p w14:paraId="2D80C2E0" w14:textId="108CFDDA" w:rsidR="007B6E1F" w:rsidRDefault="00752EA4" w:rsidP="00D367CC">
      <w:r>
        <w:t xml:space="preserve">We </w:t>
      </w:r>
      <w:r w:rsidRPr="00752EA4">
        <w:t>observed patterns relating to the interplay between bed thickness and slope characteristics across our study area.</w:t>
      </w:r>
      <w:r>
        <w:t xml:space="preserve"> </w:t>
      </w:r>
      <w:r w:rsidRPr="00752EA4">
        <w:t xml:space="preserve">Specifically, we found that variations in the average, maximum, and cumulative bed thickness within an 80-meter measurement window corresponded with variations in slope over the same spatial extent, as shown in the local slope vs. bed thickness figure. </w:t>
      </w:r>
      <w:r w:rsidR="00D367CC">
        <w:t>(</w:t>
      </w:r>
      <w:r w:rsidR="00120FA7" w:rsidRPr="00D32875">
        <w:rPr>
          <w:color w:val="FF0000"/>
        </w:rPr>
        <w:t>local slope vs bed thickness</w:t>
      </w:r>
      <w:r w:rsidR="007B6E1F" w:rsidRPr="00D32875">
        <w:rPr>
          <w:color w:val="FF0000"/>
        </w:rPr>
        <w:t xml:space="preserve"> figure</w:t>
      </w:r>
      <w:r w:rsidR="00D367CC">
        <w:t>)</w:t>
      </w:r>
      <w:r w:rsidR="007E1F0F">
        <w:t xml:space="preserve">. </w:t>
      </w:r>
      <w:r w:rsidR="00EF6691">
        <w:t xml:space="preserve">We chose to measure slope and bed thicknesses over </w:t>
      </w:r>
      <w:proofErr w:type="gramStart"/>
      <w:r w:rsidR="00EF6691">
        <w:t>a</w:t>
      </w:r>
      <w:proofErr w:type="gramEnd"/>
      <w:r w:rsidR="00EF6691">
        <w:t xml:space="preserve"> </w:t>
      </w:r>
      <w:r w:rsidR="004D61A8">
        <w:t xml:space="preserve">80 m </w:t>
      </w:r>
      <w:r w:rsidR="00EF6691">
        <w:t xml:space="preserve">window because </w:t>
      </w:r>
      <w:r w:rsidR="004D61A8">
        <w:t>it diminished slope errors from boulders and plants</w:t>
      </w:r>
      <w:r w:rsidR="00DC7306">
        <w:t xml:space="preserve"> over relatively larger distances.</w:t>
      </w:r>
      <w:r w:rsidR="004D61A8">
        <w:t xml:space="preserve"> </w:t>
      </w:r>
      <w:r w:rsidR="0069540F">
        <w:t>Furthermore,</w:t>
      </w:r>
      <w:r w:rsidR="00DC7306">
        <w:t xml:space="preserve"> as</w:t>
      </w:r>
      <w:r w:rsidR="0069540F">
        <w:t xml:space="preserve"> </w:t>
      </w:r>
      <w:r w:rsidR="00DC7306">
        <w:t xml:space="preserve">the </w:t>
      </w:r>
      <w:r w:rsidR="0069540F">
        <w:t>a</w:t>
      </w:r>
      <w:r w:rsidR="007E1F0F">
        <w:t xml:space="preserve">verage bed thickness </w:t>
      </w:r>
      <w:r w:rsidR="00DC7306">
        <w:t xml:space="preserve">for </w:t>
      </w:r>
      <w:proofErr w:type="spellStart"/>
      <w:proofErr w:type="gramStart"/>
      <w:r w:rsidR="00DC7306">
        <w:t>a</w:t>
      </w:r>
      <w:proofErr w:type="spellEnd"/>
      <w:proofErr w:type="gramEnd"/>
      <w:r w:rsidR="007E1F0F">
        <w:t xml:space="preserve"> entire hillslope </w:t>
      </w:r>
      <w:r w:rsidR="0069540F">
        <w:t>transects</w:t>
      </w:r>
      <w:r w:rsidR="007E1F0F">
        <w:t xml:space="preserve"> increases</w:t>
      </w:r>
      <w:r w:rsidR="00DC7306">
        <w:t xml:space="preserve">, </w:t>
      </w:r>
      <w:r w:rsidR="007E1F0F">
        <w:t>the slope of the entire transect</w:t>
      </w:r>
      <w:r w:rsidR="00DC7306">
        <w:t xml:space="preserve"> likewise increases </w:t>
      </w:r>
      <w:r w:rsidR="007E1F0F">
        <w:t>(</w:t>
      </w:r>
      <w:r w:rsidR="007B6E1F" w:rsidRPr="00D32875">
        <w:rPr>
          <w:color w:val="FF0000"/>
        </w:rPr>
        <w:t>total slope figure</w:t>
      </w:r>
      <w:r w:rsidR="007B6E1F">
        <w:t>)</w:t>
      </w:r>
      <w:r w:rsidR="00D367CC">
        <w:t xml:space="preserve">. </w:t>
      </w:r>
      <w:r w:rsidR="00DC7306">
        <w:t>B</w:t>
      </w:r>
      <w:r w:rsidR="00120FA7">
        <w:t>eds</w:t>
      </w:r>
      <w:r w:rsidR="00D367CC">
        <w:t xml:space="preserve"> are </w:t>
      </w:r>
      <w:r w:rsidR="00DC7306">
        <w:t xml:space="preserve">generally </w:t>
      </w:r>
      <w:r w:rsidR="00120FA7">
        <w:t>thinner</w:t>
      </w:r>
      <w:r w:rsidR="00D367CC">
        <w:t xml:space="preserve"> </w:t>
      </w:r>
      <w:r w:rsidR="00DC7306">
        <w:t>in the upstream sections of the landscape, where hillslopes shallow.</w:t>
      </w:r>
    </w:p>
    <w:p w14:paraId="5132A78B" w14:textId="30AB38DC" w:rsidR="00752EA4" w:rsidRDefault="009F3EF4" w:rsidP="00D367CC">
      <w:pPr>
        <w:rPr>
          <w:color w:val="FF0000"/>
        </w:rPr>
      </w:pPr>
      <w:r>
        <w:rPr>
          <w:color w:val="FF0000"/>
        </w:rPr>
        <w:t xml:space="preserve">It hurts in places where </w:t>
      </w:r>
      <w:proofErr w:type="spellStart"/>
      <w:r>
        <w:rPr>
          <w:color w:val="FF0000"/>
        </w:rPr>
        <w:t>theres</w:t>
      </w:r>
      <w:proofErr w:type="spellEnd"/>
      <w:r>
        <w:rPr>
          <w:color w:val="FF0000"/>
        </w:rPr>
        <w:t xml:space="preserve"> lots of bones.</w:t>
      </w:r>
    </w:p>
    <w:p w14:paraId="301209B7" w14:textId="1551BE6D" w:rsidR="00F4239E" w:rsidRDefault="00E226C1" w:rsidP="00D367CC">
      <w:pPr>
        <w:rPr>
          <w:noProof/>
        </w:rPr>
      </w:pPr>
      <w:r>
        <w:rPr>
          <w:noProof/>
        </w:rPr>
        <w:lastRenderedPageBreak/>
        <w:softHyphen/>
      </w:r>
      <w:r>
        <w:rPr>
          <w:noProof/>
        </w:rPr>
        <w:softHyphen/>
      </w:r>
      <w:r w:rsidR="00225409">
        <w:rPr>
          <w:noProof/>
        </w:rPr>
        <w:drawing>
          <wp:inline distT="0" distB="0" distL="0" distR="0" wp14:anchorId="51046CA1" wp14:editId="794304EE">
            <wp:extent cx="3482340" cy="7715605"/>
            <wp:effectExtent l="0" t="0" r="3810" b="0"/>
            <wp:docPr id="886976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76277" name="Picture 8869762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5370" cy="7722318"/>
                    </a:xfrm>
                    <a:prstGeom prst="rect">
                      <a:avLst/>
                    </a:prstGeom>
                  </pic:spPr>
                </pic:pic>
              </a:graphicData>
            </a:graphic>
          </wp:inline>
        </w:drawing>
      </w:r>
    </w:p>
    <w:p w14:paraId="1D44A2B5" w14:textId="098BADFF" w:rsidR="00C64279" w:rsidRDefault="00C64279" w:rsidP="00D367CC">
      <w:r>
        <w:rPr>
          <w:noProof/>
        </w:rPr>
        <w:lastRenderedPageBreak/>
        <w:drawing>
          <wp:inline distT="0" distB="0" distL="0" distR="0" wp14:anchorId="4E9EC19D" wp14:editId="0BAEE09B">
            <wp:extent cx="4993640" cy="4251960"/>
            <wp:effectExtent l="0" t="0" r="16510" b="15240"/>
            <wp:docPr id="1934238123" name="Chart 1">
              <a:extLst xmlns:a="http://schemas.openxmlformats.org/drawingml/2006/main">
                <a:ext uri="{FF2B5EF4-FFF2-40B4-BE49-F238E27FC236}">
                  <a16:creationId xmlns:a16="http://schemas.microsoft.com/office/drawing/2014/main" id="{994EEA6A-717D-4030-9D5A-33894385D7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16C3A76" w14:textId="4383AC18" w:rsidR="001A159E" w:rsidRDefault="00F4239E" w:rsidP="00392A10">
      <w:pPr>
        <w:rPr>
          <w:b/>
          <w:bCs/>
        </w:rPr>
      </w:pPr>
      <w:r w:rsidRPr="00956740">
        <w:rPr>
          <w:b/>
          <w:bCs/>
        </w:rPr>
        <w:t xml:space="preserve">Figure </w:t>
      </w:r>
      <w:r w:rsidR="00E226C1">
        <w:rPr>
          <w:b/>
          <w:bCs/>
        </w:rPr>
        <w:t>3</w:t>
      </w:r>
      <w:r w:rsidRPr="00956740">
        <w:rPr>
          <w:b/>
          <w:bCs/>
        </w:rPr>
        <w:t xml:space="preserve"> </w:t>
      </w:r>
      <w:r w:rsidR="00690219">
        <w:rPr>
          <w:b/>
          <w:bCs/>
        </w:rPr>
        <w:t>–</w:t>
      </w:r>
      <w:r w:rsidRPr="00956740">
        <w:rPr>
          <w:b/>
          <w:bCs/>
        </w:rPr>
        <w:t xml:space="preserve"> </w:t>
      </w:r>
      <w:r w:rsidR="00690219">
        <w:rPr>
          <w:b/>
          <w:bCs/>
        </w:rPr>
        <w:t xml:space="preserve">a. </w:t>
      </w:r>
      <w:commentRangeStart w:id="7"/>
      <w:commentRangeStart w:id="8"/>
      <w:r w:rsidR="00690219">
        <w:rPr>
          <w:b/>
          <w:bCs/>
        </w:rPr>
        <w:t xml:space="preserve">Schematic </w:t>
      </w:r>
      <w:r w:rsidR="009A7040">
        <w:rPr>
          <w:b/>
          <w:bCs/>
        </w:rPr>
        <w:t xml:space="preserve">(not to scale) </w:t>
      </w:r>
      <w:r w:rsidR="00690219">
        <w:rPr>
          <w:b/>
          <w:bCs/>
        </w:rPr>
        <w:t>demonstrating how slope and bed thicknesses were calculated to generate the results presented in 5b.</w:t>
      </w:r>
      <w:commentRangeEnd w:id="7"/>
      <w:r w:rsidR="00FC43CF">
        <w:rPr>
          <w:rStyle w:val="CommentReference"/>
        </w:rPr>
        <w:commentReference w:id="7"/>
      </w:r>
      <w:commentRangeEnd w:id="8"/>
      <w:r w:rsidR="00C64279">
        <w:rPr>
          <w:rStyle w:val="CommentReference"/>
        </w:rPr>
        <w:commentReference w:id="8"/>
      </w:r>
      <w:r w:rsidR="00690219">
        <w:rPr>
          <w:b/>
          <w:bCs/>
        </w:rPr>
        <w:t xml:space="preserve"> </w:t>
      </w:r>
      <w:r w:rsidRPr="00F4239E">
        <w:rPr>
          <w:b/>
          <w:bCs/>
        </w:rPr>
        <w:t xml:space="preserve">Mean </w:t>
      </w:r>
      <w:r w:rsidR="00690219">
        <w:rPr>
          <w:b/>
          <w:bCs/>
        </w:rPr>
        <w:t>be</w:t>
      </w:r>
      <w:r w:rsidRPr="00F4239E">
        <w:rPr>
          <w:b/>
          <w:bCs/>
        </w:rPr>
        <w:t xml:space="preserve">d </w:t>
      </w:r>
      <w:r w:rsidR="00690219">
        <w:rPr>
          <w:b/>
          <w:bCs/>
        </w:rPr>
        <w:t>t</w:t>
      </w:r>
      <w:r w:rsidRPr="00F4239E">
        <w:rPr>
          <w:b/>
          <w:bCs/>
        </w:rPr>
        <w:t>hickness</w:t>
      </w:r>
      <w:r w:rsidR="00690219">
        <w:rPr>
          <w:b/>
          <w:bCs/>
        </w:rPr>
        <w:t xml:space="preserve"> is </w:t>
      </w:r>
      <w:r w:rsidRPr="00F4239E">
        <w:rPr>
          <w:b/>
          <w:bCs/>
        </w:rPr>
        <w:t>the vertical height of measured beds divided by the number of measured beds</w:t>
      </w:r>
      <w:r w:rsidR="00690219">
        <w:rPr>
          <w:b/>
          <w:bCs/>
        </w:rPr>
        <w:t xml:space="preserve"> within the 80 m window. </w:t>
      </w:r>
      <w:r w:rsidRPr="00F4239E">
        <w:rPr>
          <w:b/>
          <w:bCs/>
        </w:rPr>
        <w:t xml:space="preserve">Total </w:t>
      </w:r>
      <w:r w:rsidR="00690219">
        <w:rPr>
          <w:b/>
          <w:bCs/>
        </w:rPr>
        <w:t>b</w:t>
      </w:r>
      <w:r w:rsidRPr="00F4239E">
        <w:rPr>
          <w:b/>
          <w:bCs/>
        </w:rPr>
        <w:t xml:space="preserve">ed </w:t>
      </w:r>
      <w:r w:rsidR="00690219">
        <w:rPr>
          <w:b/>
          <w:bCs/>
        </w:rPr>
        <w:t>t</w:t>
      </w:r>
      <w:r w:rsidRPr="00F4239E">
        <w:rPr>
          <w:b/>
          <w:bCs/>
        </w:rPr>
        <w:t>hickness</w:t>
      </w:r>
      <w:r w:rsidR="00690219">
        <w:rPr>
          <w:b/>
          <w:bCs/>
        </w:rPr>
        <w:t xml:space="preserve"> is the s</w:t>
      </w:r>
      <w:r w:rsidRPr="00F4239E">
        <w:rPr>
          <w:b/>
          <w:bCs/>
        </w:rPr>
        <w:t>um of the vertical height of all measured beds</w:t>
      </w:r>
      <w:r w:rsidR="00690219">
        <w:rPr>
          <w:b/>
          <w:bCs/>
        </w:rPr>
        <w:t xml:space="preserve"> within the 80 m window. </w:t>
      </w:r>
      <w:commentRangeStart w:id="9"/>
      <w:commentRangeStart w:id="10"/>
      <w:commentRangeStart w:id="11"/>
      <w:r w:rsidR="00690219">
        <w:rPr>
          <w:b/>
          <w:bCs/>
        </w:rPr>
        <w:t>M</w:t>
      </w:r>
      <w:r w:rsidRPr="00F4239E">
        <w:rPr>
          <w:b/>
          <w:bCs/>
        </w:rPr>
        <w:t xml:space="preserve">ax </w:t>
      </w:r>
      <w:r w:rsidR="00690219">
        <w:rPr>
          <w:b/>
          <w:bCs/>
        </w:rPr>
        <w:t>b</w:t>
      </w:r>
      <w:r w:rsidRPr="00F4239E">
        <w:rPr>
          <w:b/>
          <w:bCs/>
        </w:rPr>
        <w:t xml:space="preserve">ed </w:t>
      </w:r>
      <w:r w:rsidR="00690219">
        <w:rPr>
          <w:b/>
          <w:bCs/>
        </w:rPr>
        <w:t>t</w:t>
      </w:r>
      <w:r w:rsidRPr="00F4239E">
        <w:rPr>
          <w:b/>
          <w:bCs/>
        </w:rPr>
        <w:t>hickness</w:t>
      </w:r>
      <w:r w:rsidR="00690219">
        <w:rPr>
          <w:b/>
          <w:bCs/>
        </w:rPr>
        <w:t xml:space="preserve"> is t</w:t>
      </w:r>
      <w:r w:rsidRPr="00F4239E">
        <w:rPr>
          <w:b/>
          <w:bCs/>
        </w:rPr>
        <w:t>he vertical height of the largest measured bed</w:t>
      </w:r>
      <w:r w:rsidR="00690219">
        <w:rPr>
          <w:b/>
          <w:bCs/>
        </w:rPr>
        <w:t xml:space="preserve"> in the window</w:t>
      </w:r>
      <w:commentRangeEnd w:id="9"/>
      <w:r w:rsidR="00FC43CF">
        <w:rPr>
          <w:rStyle w:val="CommentReference"/>
        </w:rPr>
        <w:commentReference w:id="9"/>
      </w:r>
      <w:commentRangeEnd w:id="10"/>
      <w:r w:rsidR="0053245A">
        <w:rPr>
          <w:rStyle w:val="CommentReference"/>
        </w:rPr>
        <w:commentReference w:id="10"/>
      </w:r>
      <w:commentRangeEnd w:id="11"/>
      <w:r w:rsidR="00C64279">
        <w:rPr>
          <w:rStyle w:val="CommentReference"/>
        </w:rPr>
        <w:commentReference w:id="11"/>
      </w:r>
      <w:r w:rsidRPr="00F4239E">
        <w:rPr>
          <w:b/>
          <w:bCs/>
        </w:rPr>
        <w:t>.</w:t>
      </w:r>
      <w:r w:rsidR="00690219">
        <w:rPr>
          <w:b/>
          <w:bCs/>
        </w:rPr>
        <w:t xml:space="preserve"> Slope was calculated by subtracting the maximum from the minimum elevation of the 80 m window and then dividing the value by the distance. Figure 5b. shows the control that mean, max, and total bed thickness has on slope over an 80 m window. c. The mean bed thickness of </w:t>
      </w:r>
      <w:r w:rsidR="00225409">
        <w:rPr>
          <w:b/>
          <w:bCs/>
        </w:rPr>
        <w:t>each</w:t>
      </w:r>
      <w:r w:rsidR="00690219">
        <w:rPr>
          <w:b/>
          <w:bCs/>
        </w:rPr>
        <w:t xml:space="preserve"> hillslope </w:t>
      </w:r>
      <w:proofErr w:type="gramStart"/>
      <w:r w:rsidR="00690219">
        <w:rPr>
          <w:b/>
          <w:bCs/>
        </w:rPr>
        <w:t>transect</w:t>
      </w:r>
      <w:proofErr w:type="gramEnd"/>
      <w:r w:rsidR="00690219">
        <w:rPr>
          <w:b/>
          <w:bCs/>
        </w:rPr>
        <w:t xml:space="preserve"> vs. the total slope of </w:t>
      </w:r>
      <w:r w:rsidR="00225409">
        <w:rPr>
          <w:b/>
          <w:bCs/>
        </w:rPr>
        <w:t>each</w:t>
      </w:r>
      <w:r w:rsidR="00690219">
        <w:rPr>
          <w:b/>
          <w:bCs/>
        </w:rPr>
        <w:t xml:space="preserve"> hillslope transect.</w:t>
      </w:r>
    </w:p>
    <w:p w14:paraId="7E47708E" w14:textId="77777777" w:rsidR="00A422C7" w:rsidRPr="001A159E" w:rsidRDefault="00A422C7" w:rsidP="00392A10">
      <w:pPr>
        <w:rPr>
          <w:b/>
          <w:bCs/>
        </w:rPr>
      </w:pPr>
    </w:p>
    <w:p w14:paraId="787D2AC1" w14:textId="6621F281" w:rsidR="00C45572" w:rsidRDefault="001A159E" w:rsidP="00392A10">
      <w:r>
        <w:t xml:space="preserve">We plotted curvature values by distance from the channel in the seven hillslopes. </w:t>
      </w:r>
      <w:r w:rsidR="00C45572">
        <w:t>On a hillslope transect in the shallow section of watershed LC3, curvature is positive at the ridgeline and decreases towards a negative value as the transect moves away from the ridgeline and towards the channel. The slope of the linear function describing the relationship between distance from the channel and curvature is negative (m = -0.012) and the r^2 value is 0.68</w:t>
      </w:r>
      <w:r w:rsidR="00A422C7">
        <w:t xml:space="preserve">, which </w:t>
      </w:r>
      <w:proofErr w:type="gramStart"/>
      <w:r w:rsidR="00A422C7">
        <w:t>is in agreement</w:t>
      </w:r>
      <w:proofErr w:type="gramEnd"/>
      <w:r w:rsidR="00A422C7">
        <w:t xml:space="preserve"> with what common perception of the manner curvature changes across a hillslope transect.</w:t>
      </w:r>
      <w:r w:rsidR="00752EA4">
        <w:t xml:space="preserve"> </w:t>
      </w:r>
    </w:p>
    <w:p w14:paraId="4991ADC5" w14:textId="33402AB9" w:rsidR="00E37A66" w:rsidRDefault="00E37A66" w:rsidP="00F4239E">
      <w:pPr>
        <w:rPr>
          <w:b/>
          <w:bCs/>
        </w:rPr>
      </w:pPr>
      <w:r>
        <w:rPr>
          <w:noProof/>
        </w:rPr>
        <w:lastRenderedPageBreak/>
        <w:drawing>
          <wp:anchor distT="0" distB="0" distL="114300" distR="114300" simplePos="0" relativeHeight="251660288" behindDoc="0" locked="0" layoutInCell="1" allowOverlap="1" wp14:anchorId="5215CBF8" wp14:editId="0DEA1DCD">
            <wp:simplePos x="0" y="0"/>
            <wp:positionH relativeFrom="column">
              <wp:posOffset>114300</wp:posOffset>
            </wp:positionH>
            <wp:positionV relativeFrom="paragraph">
              <wp:posOffset>2941955</wp:posOffset>
            </wp:positionV>
            <wp:extent cx="2834640" cy="2446020"/>
            <wp:effectExtent l="0" t="0" r="3810" b="11430"/>
            <wp:wrapTopAndBottom/>
            <wp:docPr id="2119865864" name="Chart 1">
              <a:extLst xmlns:a="http://schemas.openxmlformats.org/drawingml/2006/main">
                <a:ext uri="{FF2B5EF4-FFF2-40B4-BE49-F238E27FC236}">
                  <a16:creationId xmlns:a16="http://schemas.microsoft.com/office/drawing/2014/main" id="{7482E5D3-CE76-180F-FFC7-9C77D5F39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5742F1" wp14:editId="6B1DA41F">
            <wp:simplePos x="0" y="0"/>
            <wp:positionH relativeFrom="column">
              <wp:posOffset>7620</wp:posOffset>
            </wp:positionH>
            <wp:positionV relativeFrom="paragraph">
              <wp:posOffset>194310</wp:posOffset>
            </wp:positionV>
            <wp:extent cx="2877820" cy="2613660"/>
            <wp:effectExtent l="0" t="0" r="0" b="0"/>
            <wp:wrapTopAndBottom/>
            <wp:docPr id="8" name="Picture 7" descr="A diagram of a slope&#10;&#10;Description automatically generated">
              <a:extLst xmlns:a="http://schemas.openxmlformats.org/drawingml/2006/main">
                <a:ext uri="{FF2B5EF4-FFF2-40B4-BE49-F238E27FC236}">
                  <a16:creationId xmlns:a16="http://schemas.microsoft.com/office/drawing/2014/main" id="{584304C3-F1DF-EC6D-2ED6-A891DBF643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slope&#10;&#10;Description automatically generated">
                      <a:extLst>
                        <a:ext uri="{FF2B5EF4-FFF2-40B4-BE49-F238E27FC236}">
                          <a16:creationId xmlns:a16="http://schemas.microsoft.com/office/drawing/2014/main" id="{584304C3-F1DF-EC6D-2ED6-A891DBF6437B}"/>
                        </a:ext>
                      </a:extLst>
                    </pic:cNvPr>
                    <pic:cNvPicPr>
                      <a:picLocks noChangeAspect="1"/>
                    </pic:cNvPicPr>
                  </pic:nvPicPr>
                  <pic:blipFill>
                    <a:blip r:embed="rId18"/>
                    <a:stretch>
                      <a:fillRect/>
                    </a:stretch>
                  </pic:blipFill>
                  <pic:spPr>
                    <a:xfrm>
                      <a:off x="0" y="0"/>
                      <a:ext cx="2877820" cy="2613660"/>
                    </a:xfrm>
                    <a:prstGeom prst="rect">
                      <a:avLst/>
                    </a:prstGeom>
                  </pic:spPr>
                </pic:pic>
              </a:graphicData>
            </a:graphic>
            <wp14:sizeRelH relativeFrom="margin">
              <wp14:pctWidth>0</wp14:pctWidth>
            </wp14:sizeRelH>
            <wp14:sizeRelV relativeFrom="margin">
              <wp14:pctHeight>0</wp14:pctHeight>
            </wp14:sizeRelV>
          </wp:anchor>
        </w:drawing>
      </w:r>
      <w:ins w:id="12" w:author="Gasparini, Nicole M" w:date="2023-09-18T11:43:00Z">
        <w:r w:rsidR="00FC43CF">
          <w:rPr>
            <w:b/>
            <w:bCs/>
          </w:rPr>
          <w:t>I wonder if the "idealized" hillslope figure should go in the introduction?</w:t>
        </w:r>
      </w:ins>
    </w:p>
    <w:p w14:paraId="19E0899C" w14:textId="6312F558" w:rsidR="00E37A66" w:rsidRDefault="00AB03A6" w:rsidP="00F4239E">
      <w:pPr>
        <w:rPr>
          <w:ins w:id="13" w:author="Gasparini, Nicole M" w:date="2023-09-24T16:01:00Z"/>
          <w:b/>
          <w:bCs/>
        </w:rPr>
      </w:pPr>
      <w:ins w:id="14" w:author="Gasparini, Nicole M" w:date="2023-09-18T11:46:00Z">
        <w:r>
          <w:rPr>
            <w:b/>
            <w:bCs/>
          </w:rPr>
          <w:t xml:space="preserve">I think you told me, but why can't we flip the x-axis on this figure to show it with </w:t>
        </w:r>
      </w:ins>
      <w:ins w:id="15" w:author="Gasparini, Nicole M" w:date="2023-09-24T16:01:00Z">
        <w:r w:rsidR="0053245A">
          <w:rPr>
            <w:b/>
            <w:bCs/>
          </w:rPr>
          <w:t>t</w:t>
        </w:r>
      </w:ins>
      <w:ins w:id="16" w:author="Gasparini, Nicole M" w:date="2023-09-18T11:46:00Z">
        <w:r>
          <w:rPr>
            <w:b/>
            <w:bCs/>
          </w:rPr>
          <w:t>he same orientat</w:t>
        </w:r>
      </w:ins>
      <w:ins w:id="17" w:author="Gasparini, Nicole M" w:date="2023-09-18T11:47:00Z">
        <w:r>
          <w:rPr>
            <w:b/>
            <w:bCs/>
          </w:rPr>
          <w:t>ion as Mudd?</w:t>
        </w:r>
      </w:ins>
    </w:p>
    <w:p w14:paraId="695B1825" w14:textId="547CB401" w:rsidR="00966A1D" w:rsidRDefault="00966A1D" w:rsidP="00F4239E">
      <w:pPr>
        <w:rPr>
          <w:b/>
          <w:bCs/>
        </w:rPr>
      </w:pPr>
      <w:ins w:id="18" w:author="Gasparini, Nicole M" w:date="2023-09-24T16:01:00Z">
        <w:r>
          <w:rPr>
            <w:b/>
            <w:bCs/>
          </w:rPr>
          <w:t>Also, what about the form of the other hillslope transect</w:t>
        </w:r>
      </w:ins>
      <w:ins w:id="19" w:author="Gasparini, Nicole M" w:date="2023-09-24T16:02:00Z">
        <w:r>
          <w:rPr>
            <w:b/>
            <w:bCs/>
          </w:rPr>
          <w:t>s? Is there a general pattern from up to downstream?</w:t>
        </w:r>
      </w:ins>
    </w:p>
    <w:p w14:paraId="62B630F6" w14:textId="4F603546" w:rsidR="000D6CAB" w:rsidRDefault="000D6CAB" w:rsidP="000D6CAB">
      <w:pPr>
        <w:pStyle w:val="Heading2"/>
      </w:pPr>
      <w:r>
        <w:lastRenderedPageBreak/>
        <w:t xml:space="preserve">4.3 Size of Alluvium </w:t>
      </w:r>
      <w:r w:rsidR="00913BD1">
        <w:t xml:space="preserve">and Boulders </w:t>
      </w:r>
      <w:r>
        <w:t xml:space="preserve">affects channel </w:t>
      </w:r>
      <w:proofErr w:type="gramStart"/>
      <w:r>
        <w:t>morphology</w:t>
      </w:r>
      <w:proofErr w:type="gramEnd"/>
    </w:p>
    <w:p w14:paraId="6978098F" w14:textId="4BAB7368" w:rsidR="00E226C1" w:rsidRDefault="00ED42C0" w:rsidP="00E226C1">
      <w:r>
        <w:rPr>
          <w:noProof/>
        </w:rPr>
        <w:drawing>
          <wp:inline distT="0" distB="0" distL="0" distR="0" wp14:anchorId="0B773E1E" wp14:editId="220D0186">
            <wp:extent cx="4709701" cy="5022273"/>
            <wp:effectExtent l="0" t="0" r="0" b="6985"/>
            <wp:docPr id="526961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61545" name="Picture 5269615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5757" cy="5028731"/>
                    </a:xfrm>
                    <a:prstGeom prst="rect">
                      <a:avLst/>
                    </a:prstGeom>
                  </pic:spPr>
                </pic:pic>
              </a:graphicData>
            </a:graphic>
          </wp:inline>
        </w:drawing>
      </w:r>
    </w:p>
    <w:p w14:paraId="6DC90088" w14:textId="629F5BDB" w:rsidR="00E226C1" w:rsidRPr="00752EA4" w:rsidRDefault="00E226C1" w:rsidP="00E226C1">
      <w:pPr>
        <w:rPr>
          <w:b/>
          <w:bCs/>
        </w:rPr>
      </w:pPr>
      <w:r w:rsidRPr="00956740">
        <w:rPr>
          <w:b/>
          <w:bCs/>
        </w:rPr>
        <w:t xml:space="preserve">Figure </w:t>
      </w:r>
      <w:r>
        <w:rPr>
          <w:b/>
          <w:bCs/>
        </w:rPr>
        <w:t>4</w:t>
      </w:r>
      <w:r w:rsidRPr="00956740">
        <w:rPr>
          <w:b/>
          <w:bCs/>
        </w:rPr>
        <w:t xml:space="preserve"> </w:t>
      </w:r>
      <w:r>
        <w:rPr>
          <w:b/>
          <w:bCs/>
        </w:rPr>
        <w:t>–</w:t>
      </w:r>
      <w:r w:rsidRPr="00956740">
        <w:rPr>
          <w:b/>
          <w:bCs/>
        </w:rPr>
        <w:t xml:space="preserve"> </w:t>
      </w:r>
      <w:r w:rsidR="00FE7FA5">
        <w:rPr>
          <w:b/>
          <w:bCs/>
        </w:rPr>
        <w:t xml:space="preserve">Two options. Either the figure above, or if fig2-option2 is chosen </w:t>
      </w:r>
      <w:commentRangeStart w:id="20"/>
      <w:commentRangeStart w:id="21"/>
      <w:r w:rsidR="00FE7FA5">
        <w:rPr>
          <w:b/>
          <w:bCs/>
        </w:rPr>
        <w:t>then figure4a will be removed</w:t>
      </w:r>
      <w:r>
        <w:rPr>
          <w:b/>
          <w:bCs/>
        </w:rPr>
        <w:t xml:space="preserve"> </w:t>
      </w:r>
      <w:commentRangeEnd w:id="20"/>
      <w:r w:rsidR="00C22818">
        <w:rPr>
          <w:rStyle w:val="CommentReference"/>
        </w:rPr>
        <w:commentReference w:id="20"/>
      </w:r>
      <w:commentRangeEnd w:id="21"/>
      <w:r w:rsidR="003F7DA7">
        <w:rPr>
          <w:rStyle w:val="CommentReference"/>
        </w:rPr>
        <w:commentReference w:id="21"/>
      </w:r>
    </w:p>
    <w:p w14:paraId="423A76E7" w14:textId="5833D1E1" w:rsidR="00C45572" w:rsidRDefault="00752EA4" w:rsidP="00C45572">
      <w:r>
        <w:t>Channel steepness is controlled by sediment diameter in the channel reaches at the base of the 7 hillslope transects we measured (figure4)</w:t>
      </w:r>
      <w:r w:rsidR="00C45572">
        <w:t xml:space="preserve">. </w:t>
      </w:r>
      <w:r>
        <w:t>An</w:t>
      </w:r>
      <w:r w:rsidR="00C45572">
        <w:t xml:space="preserve"> increase in sediment diameter corresponds to a concurrent increase in channel steepness, demonstrating a clear positive correlation between larger sediment sizes and the steepness of the channel profile. This observation emphasizes the significant influence of sediment dynamics on the fluvial system's morphology. Conversely, our findings also indicate that smaller sediment sizes are generally associated with shallower upstream hillslopes. This outcome underscores the role of particle size in shaping the topographic characteristics of hillslopes in proximity to the channel. </w:t>
      </w:r>
    </w:p>
    <w:p w14:paraId="4E84F52C" w14:textId="699E0CFA" w:rsidR="000D6CAB" w:rsidRDefault="000D6CAB" w:rsidP="00D367CC"/>
    <w:p w14:paraId="6772F57B" w14:textId="2ED04EEA" w:rsidR="00334C70" w:rsidRDefault="00E81EE8" w:rsidP="00334C70">
      <w:pPr>
        <w:pStyle w:val="Heading2"/>
      </w:pPr>
      <w:r>
        <w:lastRenderedPageBreak/>
        <w:t>4.</w:t>
      </w:r>
      <w:r w:rsidR="000D6CAB">
        <w:t>4</w:t>
      </w:r>
      <w:r w:rsidR="007B6E1F">
        <w:t xml:space="preserve"> Bed thickness affects</w:t>
      </w:r>
      <w:r w:rsidR="00753AA6">
        <w:t xml:space="preserve"> size</w:t>
      </w:r>
      <w:r w:rsidR="00FE7FA5">
        <w:t xml:space="preserve"> and shape</w:t>
      </w:r>
      <w:r w:rsidR="00753AA6">
        <w:t xml:space="preserve"> of </w:t>
      </w:r>
      <w:r w:rsidR="00913BD1">
        <w:t>A</w:t>
      </w:r>
      <w:r w:rsidR="00753AA6">
        <w:t xml:space="preserve">lluvium </w:t>
      </w:r>
      <w:r w:rsidR="00913BD1">
        <w:t xml:space="preserve">and Boulders </w:t>
      </w:r>
    </w:p>
    <w:p w14:paraId="3F425739" w14:textId="11C5C1C7" w:rsidR="00172FFD" w:rsidRDefault="008A6B3F" w:rsidP="005F6831">
      <w:r>
        <w:t>Variations in the maximum bed thickness were correlated with changes in the sediment diameter at the base of each hillslope transect (</w:t>
      </w:r>
      <w:r w:rsidRPr="00D32875">
        <w:rPr>
          <w:color w:val="FF0000"/>
        </w:rPr>
        <w:t>figures of bed thickness effect on grain size, and on channel steepness</w:t>
      </w:r>
      <w:r>
        <w:t>). The analyses revealed that as the maximum bed thickness increased, there were discernible effects on the D10, D50, and D90 of sediments present within the alluvium at the base of each hillslope transect</w:t>
      </w:r>
      <w:r w:rsidR="004D5E20">
        <w:t>, as well as the average sediment diameter</w:t>
      </w:r>
      <w:r>
        <w:t xml:space="preserve">. </w:t>
      </w:r>
      <w:r w:rsidR="004D5E20">
        <w:t>Conversely</w:t>
      </w:r>
      <w:r>
        <w:t xml:space="preserve">, </w:t>
      </w:r>
      <w:r w:rsidR="004D5E20">
        <w:t xml:space="preserve">the </w:t>
      </w:r>
      <w:r>
        <w:t xml:space="preserve">average bed thickness along a hillslope </w:t>
      </w:r>
      <w:proofErr w:type="gramStart"/>
      <w:r>
        <w:t>transect</w:t>
      </w:r>
      <w:proofErr w:type="gramEnd"/>
      <w:r>
        <w:t xml:space="preserve"> did not appear to significantly influence the diameter of sediment in the channel reaches below. These findings illuminate the intricate interplay between bedrock properties, sediment dynamics, and channel morphology, underscoring the importance of considering maximum bed thickness as a key factor in understanding the complex processes governing landscape evolution. </w:t>
      </w:r>
    </w:p>
    <w:p w14:paraId="26614A39" w14:textId="17ED7274" w:rsidR="00913BD1" w:rsidRDefault="00E37A66" w:rsidP="005F6831">
      <w:r w:rsidRPr="00E37A66">
        <w:rPr>
          <w:noProof/>
        </w:rPr>
        <w:drawing>
          <wp:inline distT="0" distB="0" distL="0" distR="0" wp14:anchorId="0B4C7FFF" wp14:editId="2F8CD9C3">
            <wp:extent cx="6372225" cy="2590800"/>
            <wp:effectExtent l="0" t="0" r="9525" b="0"/>
            <wp:docPr id="1151478075" name="Chart 1">
              <a:extLst xmlns:a="http://schemas.openxmlformats.org/drawingml/2006/main">
                <a:ext uri="{FF2B5EF4-FFF2-40B4-BE49-F238E27FC236}">
                  <a16:creationId xmlns:a16="http://schemas.microsoft.com/office/drawing/2014/main" id="{53670C9C-C2DE-3B45-912F-1BCD7B5754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F01CDA2" w14:textId="58C7623A" w:rsidR="00136963" w:rsidRDefault="003E48E5" w:rsidP="005F6831">
      <w:ins w:id="22" w:author="Gasparini, Nicole M" w:date="2023-09-18T11:48:00Z">
        <w:r>
          <w:t>Isn't D84 coarser than D10?</w:t>
        </w:r>
      </w:ins>
    </w:p>
    <w:p w14:paraId="3D2F43E4" w14:textId="299C51FD" w:rsidR="00136963" w:rsidRDefault="00136963" w:rsidP="005F6831">
      <w:r w:rsidRPr="00136963">
        <w:rPr>
          <w:noProof/>
        </w:rPr>
        <w:lastRenderedPageBreak/>
        <w:drawing>
          <wp:inline distT="0" distB="0" distL="0" distR="0" wp14:anchorId="6D022C07" wp14:editId="7E750D11">
            <wp:extent cx="6372225" cy="3075305"/>
            <wp:effectExtent l="0" t="0" r="9525" b="10795"/>
            <wp:docPr id="1645754699" name="Chart 1">
              <a:extLst xmlns:a="http://schemas.openxmlformats.org/drawingml/2006/main">
                <a:ext uri="{FF2B5EF4-FFF2-40B4-BE49-F238E27FC236}">
                  <a16:creationId xmlns:a16="http://schemas.microsoft.com/office/drawing/2014/main" id="{73245CE5-6161-400B-90C4-9EB2EDBB1C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4AB1AD0" w14:textId="7B7B9BF4" w:rsidR="00105809" w:rsidRPr="00105809" w:rsidRDefault="004D5E20" w:rsidP="005F6831">
      <w:pPr>
        <w:rPr>
          <w:lang w:val="en-US"/>
        </w:rPr>
      </w:pPr>
      <w:commentRangeStart w:id="23"/>
      <w:commentRangeStart w:id="24"/>
      <w:commentRangeStart w:id="25"/>
      <w:r>
        <w:rPr>
          <w:lang w:val="en-US"/>
        </w:rPr>
        <w:t>Both</w:t>
      </w:r>
      <w:r w:rsidR="00105809" w:rsidRPr="00105809">
        <w:rPr>
          <w:lang w:val="en-US"/>
        </w:rPr>
        <w:t xml:space="preserve"> maximum bed thickness and the average bed thickness along hillslope transects had a significant impact on the average dimensions of boulders, including their axis length (a, b, and c) and overall volume</w:t>
      </w:r>
      <w:r>
        <w:rPr>
          <w:lang w:val="en-US"/>
        </w:rPr>
        <w:t xml:space="preserve"> (</w:t>
      </w:r>
      <w:r w:rsidRPr="004D5E20">
        <w:rPr>
          <w:color w:val="FF0000"/>
          <w:lang w:val="en-US"/>
        </w:rPr>
        <w:t>figure of max and average bed thickness vs boulder volume and dimensions</w:t>
      </w:r>
      <w:r>
        <w:rPr>
          <w:lang w:val="en-US"/>
        </w:rPr>
        <w:t>)</w:t>
      </w:r>
      <w:r w:rsidR="00105809" w:rsidRPr="00105809">
        <w:rPr>
          <w:lang w:val="en-US"/>
        </w:rPr>
        <w:t xml:space="preserve">. </w:t>
      </w:r>
      <w:r>
        <w:rPr>
          <w:lang w:val="en-US"/>
        </w:rPr>
        <w:t xml:space="preserve">The boulders were measured in the field and were the largest boulder in each reach. </w:t>
      </w:r>
      <w:r w:rsidRPr="004D5E20">
        <w:rPr>
          <w:lang w:val="en-US"/>
        </w:rPr>
        <w:t>It's noteworthy that the relationship between average bed thickness and boulder dimensions, particularly axis length and volume, demonstrated a stronger correlation</w:t>
      </w:r>
      <w:r>
        <w:rPr>
          <w:lang w:val="en-US"/>
        </w:rPr>
        <w:t xml:space="preserve"> with boulder geometry than the maximum bed thickness</w:t>
      </w:r>
      <w:r w:rsidRPr="004D5E20">
        <w:rPr>
          <w:lang w:val="en-US"/>
        </w:rPr>
        <w:t xml:space="preserve">. This finding underscores the importance of average bed thickness as a prominent factor in determining the dimensions of the </w:t>
      </w:r>
      <w:r>
        <w:rPr>
          <w:lang w:val="en-US"/>
        </w:rPr>
        <w:t>large</w:t>
      </w:r>
      <w:r w:rsidRPr="004D5E20">
        <w:rPr>
          <w:lang w:val="en-US"/>
        </w:rPr>
        <w:t xml:space="preserve"> boulders within </w:t>
      </w:r>
      <w:r>
        <w:rPr>
          <w:lang w:val="en-US"/>
        </w:rPr>
        <w:t>Last Chance canyon.</w:t>
      </w:r>
      <w:commentRangeEnd w:id="23"/>
      <w:r w:rsidR="00402E32">
        <w:rPr>
          <w:rStyle w:val="CommentReference"/>
        </w:rPr>
        <w:commentReference w:id="23"/>
      </w:r>
      <w:commentRangeEnd w:id="24"/>
      <w:r w:rsidR="00A33FBE">
        <w:rPr>
          <w:rStyle w:val="CommentReference"/>
        </w:rPr>
        <w:commentReference w:id="24"/>
      </w:r>
      <w:commentRangeEnd w:id="25"/>
      <w:r w:rsidR="003F7DA7">
        <w:rPr>
          <w:rStyle w:val="CommentReference"/>
        </w:rPr>
        <w:commentReference w:id="25"/>
      </w:r>
    </w:p>
    <w:p w14:paraId="5324666D" w14:textId="6E4DEE3C" w:rsidR="00A33FBE" w:rsidRDefault="00752EA4" w:rsidP="005F6831">
      <w:r>
        <w:rPr>
          <w:noProof/>
        </w:rPr>
        <w:lastRenderedPageBreak/>
        <w:drawing>
          <wp:inline distT="0" distB="0" distL="0" distR="0" wp14:anchorId="04EDE162" wp14:editId="0C39E078">
            <wp:extent cx="5671458" cy="3448792"/>
            <wp:effectExtent l="0" t="0" r="5715" b="0"/>
            <wp:docPr id="51547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0366" cy="3466371"/>
                    </a:xfrm>
                    <a:prstGeom prst="rect">
                      <a:avLst/>
                    </a:prstGeom>
                    <a:noFill/>
                  </pic:spPr>
                </pic:pic>
              </a:graphicData>
            </a:graphic>
          </wp:inline>
        </w:drawing>
      </w:r>
      <w:ins w:id="26" w:author="Gasparini, Nicole M" w:date="2023-09-24T16:09:00Z">
        <w:r w:rsidR="00A33FBE" w:rsidRPr="00E82BDA">
          <w:rPr>
            <w:color w:val="FF0000"/>
          </w:rPr>
          <w:t xml:space="preserve">Are those volumes correct? </w:t>
        </w:r>
      </w:ins>
      <w:r w:rsidR="00FB0CA0" w:rsidRPr="00FB0CA0">
        <w:t>NOPE</w:t>
      </w:r>
      <w:r w:rsidR="00FB0CA0">
        <w:t>, TWO DECIMALS OFF</w:t>
      </w:r>
      <w:r w:rsidR="00FB0CA0" w:rsidRPr="00FB0CA0">
        <w:t xml:space="preserve"> </w:t>
      </w:r>
      <w:ins w:id="27" w:author="Gasparini, Nicole M" w:date="2023-09-24T16:09:00Z">
        <w:r w:rsidR="00A33FBE" w:rsidRPr="00E82BDA">
          <w:rPr>
            <w:color w:val="FF0000"/>
          </w:rPr>
          <w:t>They are very small. Are they from you</w:t>
        </w:r>
      </w:ins>
      <w:ins w:id="28" w:author="Gasparini, Nicole M" w:date="2023-09-24T16:10:00Z">
        <w:r w:rsidR="00A33FBE" w:rsidRPr="00E82BDA">
          <w:rPr>
            <w:color w:val="FF0000"/>
          </w:rPr>
          <w:t>r field surveys?</w:t>
        </w:r>
        <w:r w:rsidR="00DE3C0B" w:rsidRPr="00E82BDA">
          <w:rPr>
            <w:color w:val="FF0000"/>
          </w:rPr>
          <w:t xml:space="preserve"> </w:t>
        </w:r>
      </w:ins>
      <w:proofErr w:type="gramStart"/>
      <w:r w:rsidR="00FB0CA0" w:rsidRPr="00FB0CA0">
        <w:t>YES</w:t>
      </w:r>
      <w:proofErr w:type="gramEnd"/>
      <w:r w:rsidR="00FB0CA0" w:rsidRPr="00FB0CA0">
        <w:t xml:space="preserve"> </w:t>
      </w:r>
      <w:ins w:id="29" w:author="Gasparini, Nicole M" w:date="2023-09-24T16:10:00Z">
        <w:r w:rsidR="00DE3C0B" w:rsidRPr="00E82BDA">
          <w:rPr>
            <w:color w:val="FF0000"/>
          </w:rPr>
          <w:t xml:space="preserve">Is there something we can do for statistics besides just linear fits? </w:t>
        </w:r>
      </w:ins>
      <w:r w:rsidR="00FB0CA0" w:rsidRPr="00FB0CA0">
        <w:t xml:space="preserve">TO SHOW CORRELATION? </w:t>
      </w:r>
      <w:ins w:id="30" w:author="Gasparini, Nicole M" w:date="2023-09-24T16:10:00Z">
        <w:r w:rsidR="00DE3C0B" w:rsidRPr="00E82BDA">
          <w:rPr>
            <w:color w:val="FF0000"/>
          </w:rPr>
          <w:t>I know w</w:t>
        </w:r>
      </w:ins>
      <w:ins w:id="31" w:author="Gasparini, Nicole M" w:date="2023-09-24T16:11:00Z">
        <w:r w:rsidR="00DE3C0B" w:rsidRPr="00E82BDA">
          <w:rPr>
            <w:color w:val="FF0000"/>
          </w:rPr>
          <w:t>e don't have a lot of data.</w:t>
        </w:r>
      </w:ins>
      <w:r w:rsidR="00FB0CA0">
        <w:rPr>
          <w:color w:val="FF0000"/>
        </w:rPr>
        <w:t xml:space="preserve"> </w:t>
      </w:r>
      <w:r w:rsidR="00FB0CA0" w:rsidRPr="00FB0CA0">
        <w:t>THERE IS MORE DATA, I COMBINED DATA FROM BOULDERS AT BASE OF HS</w:t>
      </w:r>
      <w:r w:rsidR="00FB0CA0">
        <w:t xml:space="preserve"> SO ITS NOT JUST ONE BOULDER</w:t>
      </w:r>
    </w:p>
    <w:p w14:paraId="70D4E866" w14:textId="22BEBF5B" w:rsidR="00FB0CA0" w:rsidRPr="00E82BDA" w:rsidRDefault="00FB0CA0" w:rsidP="005F6831">
      <w:pPr>
        <w:rPr>
          <w:color w:val="FF0000"/>
        </w:rPr>
      </w:pPr>
      <w:r>
        <w:rPr>
          <w:noProof/>
          <w:color w:val="FF0000"/>
        </w:rPr>
        <w:drawing>
          <wp:inline distT="0" distB="0" distL="0" distR="0" wp14:anchorId="07A3A514" wp14:editId="6764D7FC">
            <wp:extent cx="4584700" cy="2755900"/>
            <wp:effectExtent l="0" t="0" r="6350" b="6350"/>
            <wp:docPr id="106851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0C8517" w14:textId="52A04FC5" w:rsidR="00136963" w:rsidRDefault="00136963" w:rsidP="00136963">
      <w:pPr>
        <w:pStyle w:val="Heading2"/>
      </w:pPr>
      <w:r>
        <w:lastRenderedPageBreak/>
        <w:t>4.5 Bed thickness affects Channel Morph</w:t>
      </w:r>
    </w:p>
    <w:p w14:paraId="33644693" w14:textId="2DAF498F" w:rsidR="00136963" w:rsidRDefault="00136963" w:rsidP="005F6831">
      <w:r w:rsidRPr="00136963">
        <w:rPr>
          <w:noProof/>
        </w:rPr>
        <w:drawing>
          <wp:inline distT="0" distB="0" distL="0" distR="0" wp14:anchorId="38A5B6AF" wp14:editId="5FFD97C2">
            <wp:extent cx="6372225" cy="4735830"/>
            <wp:effectExtent l="0" t="0" r="9525" b="7620"/>
            <wp:docPr id="1880913725" name="Chart 1">
              <a:extLst xmlns:a="http://schemas.openxmlformats.org/drawingml/2006/main">
                <a:ext uri="{FF2B5EF4-FFF2-40B4-BE49-F238E27FC236}">
                  <a16:creationId xmlns:a16="http://schemas.microsoft.com/office/drawing/2014/main" id="{DEFD0B43-7CDA-9A41-F62B-0915F78EF1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444DD20" w14:textId="5B815814" w:rsidR="009E4633" w:rsidRPr="009E4633" w:rsidRDefault="009E4633" w:rsidP="009965A8">
      <w:pPr>
        <w:ind w:firstLine="720"/>
        <w:rPr>
          <w:lang w:val="en-US"/>
        </w:rPr>
      </w:pPr>
      <w:r w:rsidRPr="009E4633">
        <w:rPr>
          <w:lang w:val="en-US"/>
        </w:rPr>
        <w:t xml:space="preserve">In our results, we observed distinct relationships between bed thickness and channel steepness across hillslope transects. Specifically, we found that the maximum bed thickness along these transects exhibited a particularly strong influence on channel steepness, with a notable coefficient of determination (r^2 value) of 0.68. In contrast, the average bed </w:t>
      </w:r>
      <w:proofErr w:type="gramStart"/>
      <w:r w:rsidRPr="009E4633">
        <w:rPr>
          <w:lang w:val="en-US"/>
        </w:rPr>
        <w:t>thickness</w:t>
      </w:r>
      <w:proofErr w:type="gramEnd"/>
      <w:r w:rsidRPr="009E4633">
        <w:rPr>
          <w:lang w:val="en-US"/>
        </w:rPr>
        <w:t xml:space="preserve"> and the total bed thickness across the same transects also displayed correlations with channel steepness, albeit with comparatively lower r^2 values of 0.45 and 0.27, respectively. These findings underscore the significance of maximum bed thickness as a key factor in determining the steepness of the channels within the landscape, while also highlighting the varying degrees of influence associated with average and total bed thicknesses.</w:t>
      </w:r>
    </w:p>
    <w:p w14:paraId="11B9D933" w14:textId="28B0231C" w:rsidR="00E37A66" w:rsidRDefault="00E81EE8" w:rsidP="002D37DF">
      <w:pPr>
        <w:pStyle w:val="Heading2"/>
      </w:pPr>
      <w:r>
        <w:lastRenderedPageBreak/>
        <w:t>5 Discussion</w:t>
      </w:r>
    </w:p>
    <w:p w14:paraId="588FD810" w14:textId="17E03AA2" w:rsidR="00933E82" w:rsidRDefault="00933E82" w:rsidP="007C588B">
      <w:pPr>
        <w:ind w:firstLine="360"/>
      </w:pPr>
      <w:bookmarkStart w:id="32" w:name="_Hlk129440723"/>
      <w:r w:rsidRPr="00933E82">
        <w:t xml:space="preserve">In Last Chance canyon, hillslopes appear more diffuse in more thinly bedded rock at elevations higher than the thick beds at elevation 1540 m in LC3 and elevation 1640 m in LC1. The term "idealized hillslope" may provide a more accurate descriptor than "diffusive." Furthermore, hillslopes with less variance in bed thickness appear more “idealized”. Diffusive hillslopes are convex near the ridgeline and become more concave as the hillslope approach the channel. </w:t>
      </w:r>
      <w:commentRangeStart w:id="33"/>
      <w:r w:rsidRPr="00933E82">
        <w:t>We plotted the slope values and the r squared values for the seven transects against max bed thickness and found that where the max bed thickness is lower, the slope of the distance vs curvature function is more negative and has a higher r-squared value, both indicating a more diffusive shape. We believe the spread in the data is due to position of the hillslope in the landscape. We did not take drainage area into account when plotting hillslope curvature (slope of function and r^2 of function figure). Also, hillslope transects that have more variation in bed thickness appear less diffuse suggesting that a hillslope made of a variety of different bed thicknesses can cause a hillslope to appear less diffuse.</w:t>
      </w:r>
      <w:commentRangeEnd w:id="33"/>
      <w:r w:rsidR="00E42342">
        <w:rPr>
          <w:rStyle w:val="CommentReference"/>
        </w:rPr>
        <w:commentReference w:id="33"/>
      </w:r>
    </w:p>
    <w:p w14:paraId="2FEC6DD2" w14:textId="4853F94D" w:rsidR="009E4633" w:rsidRDefault="00602DBC" w:rsidP="007C588B">
      <w:pPr>
        <w:ind w:firstLine="360"/>
      </w:pPr>
      <w:r>
        <w:t>Bed thickness</w:t>
      </w:r>
      <w:r w:rsidR="002D37DF">
        <w:t xml:space="preserve"> var</w:t>
      </w:r>
      <w:r>
        <w:t>ies</w:t>
      </w:r>
      <w:r w:rsidR="002D37DF">
        <w:t xml:space="preserve"> </w:t>
      </w:r>
      <w:r>
        <w:t>across the landscape</w:t>
      </w:r>
      <w:r w:rsidR="002D37DF">
        <w:t xml:space="preserve"> and </w:t>
      </w:r>
      <w:r w:rsidR="009F3911">
        <w:t>etches</w:t>
      </w:r>
      <w:r w:rsidR="002D37DF">
        <w:t xml:space="preserve"> their signal on </w:t>
      </w:r>
      <w:proofErr w:type="spellStart"/>
      <w:proofErr w:type="gramStart"/>
      <w:r w:rsidR="009F3911">
        <w:t>it’s</w:t>
      </w:r>
      <w:proofErr w:type="spellEnd"/>
      <w:proofErr w:type="gramEnd"/>
      <w:r w:rsidR="002D37DF">
        <w:t xml:space="preserve"> morphology</w:t>
      </w:r>
      <w:r w:rsidR="009F3911">
        <w:t xml:space="preserve">. </w:t>
      </w:r>
      <w:r w:rsidR="002D37DF">
        <w:t xml:space="preserve">In Last Chance canyon, differences in measured </w:t>
      </w:r>
      <w:r w:rsidR="009F3911">
        <w:t>bed thickness affect morphology in multiple ways</w:t>
      </w:r>
      <w:r w:rsidR="002D37DF">
        <w:t xml:space="preserve">. Here, we introduce three key interpretations from our study. (1) </w:t>
      </w:r>
      <w:r w:rsidR="008A793A">
        <w:t>Relatively thick beds cause hillslopes to steepen and straiten downslope of them</w:t>
      </w:r>
      <w:r w:rsidR="007C588B">
        <w:t xml:space="preserve"> and</w:t>
      </w:r>
      <w:r w:rsidR="002D37DF">
        <w:t xml:space="preserve"> </w:t>
      </w:r>
      <w:r w:rsidR="008A793A">
        <w:t>thinly bedded areas upslope of thick beds appears diffuse</w:t>
      </w:r>
      <w:r w:rsidR="002D37DF">
        <w:t xml:space="preserve">. (2) </w:t>
      </w:r>
      <w:r w:rsidR="007C588B">
        <w:t>B</w:t>
      </w:r>
      <w:r w:rsidR="009F3911">
        <w:t>ed thickness</w:t>
      </w:r>
      <w:r w:rsidR="007C588B">
        <w:t xml:space="preserve">es </w:t>
      </w:r>
      <w:r w:rsidR="009F3911">
        <w:t xml:space="preserve">along hillslopes affects the size and dimensions of large boulders and the diameter of alluvium in channel reaches at the base of hillslope transects. </w:t>
      </w:r>
      <w:r w:rsidR="008A793A">
        <w:t xml:space="preserve">Bed </w:t>
      </w:r>
      <w:r w:rsidR="009F3911">
        <w:t xml:space="preserve">thickness affects channel steepness by contributing larger or smaller sediment and boulders to </w:t>
      </w:r>
      <w:r w:rsidR="003B7D37">
        <w:t>channel at its base</w:t>
      </w:r>
      <w:r w:rsidR="009F3911">
        <w:t>.</w:t>
      </w:r>
      <w:r w:rsidR="002D37DF">
        <w:t xml:space="preserve"> </w:t>
      </w:r>
      <w:bookmarkEnd w:id="32"/>
      <w:r w:rsidR="008A793A">
        <w:t xml:space="preserve">3) We interpret that </w:t>
      </w:r>
      <w:r w:rsidR="008A793A">
        <w:t xml:space="preserve">thick beds slow and inhibit the signal from the erosional wave moving up channel </w:t>
      </w:r>
      <w:proofErr w:type="gramStart"/>
      <w:r w:rsidR="008A793A">
        <w:t>as a result of</w:t>
      </w:r>
      <w:proofErr w:type="gramEnd"/>
      <w:r w:rsidR="008A793A">
        <w:t xml:space="preserve"> baselevel fall</w:t>
      </w:r>
      <w:r w:rsidR="006A7D82">
        <w:t>. Thick beds here are inflection points between low sloping and diffuse relict topography above them and steep adjusting topography below them.</w:t>
      </w:r>
    </w:p>
    <w:p w14:paraId="51CABEE3" w14:textId="227EF243" w:rsidR="007C588B" w:rsidRDefault="007C588B" w:rsidP="007C588B">
      <w:pPr>
        <w:ind w:firstLine="360"/>
      </w:pPr>
      <w:r w:rsidRPr="007C588B">
        <w:t>Putting these three interpretations together, we hypothesize that despite the change from low steepness upstream to high steepness downstream in our study channels, this is a relatively stable morphology in the current situation. We hypothesize that the channel sections with high steepness are not eroding due to the more massive carbonate units and the large, immobile boulders armouring the channel, both of which lead to low channel erodibility. If the channel sections with high steepness are not actively eroding, this creates a pinned base level for the low steepness channel sections upstream. This pinned base level leads us to hypothesize that the high erodibility, low steepness upstream channels are also not eroding, creating an overall stable morphology.</w:t>
      </w:r>
    </w:p>
    <w:p w14:paraId="321E9380" w14:textId="173C229B" w:rsidR="007C588B" w:rsidRDefault="007C588B" w:rsidP="007C588B">
      <w:pPr>
        <w:pStyle w:val="Heading2"/>
        <w:ind w:firstLine="360"/>
      </w:pPr>
      <w:r>
        <w:t xml:space="preserve">5.1 </w:t>
      </w:r>
      <w:r>
        <w:t>Bed Thickness</w:t>
      </w:r>
      <w:r w:rsidR="00D4728F">
        <w:t xml:space="preserve"> and Hillslope Morphology</w:t>
      </w:r>
    </w:p>
    <w:p w14:paraId="55F1A747" w14:textId="147ED146" w:rsidR="00D4728F" w:rsidRPr="00933E82" w:rsidRDefault="00933E82" w:rsidP="00D4728F">
      <w:pPr>
        <w:rPr>
          <w:color w:val="FF0000"/>
        </w:rPr>
      </w:pPr>
      <w:r>
        <w:rPr>
          <w:color w:val="FF0000"/>
        </w:rPr>
        <w:t xml:space="preserve">Figure with bed thickness mapped across hillslope </w:t>
      </w:r>
      <w:proofErr w:type="gramStart"/>
      <w:r>
        <w:rPr>
          <w:color w:val="FF0000"/>
        </w:rPr>
        <w:t>transects</w:t>
      </w:r>
      <w:proofErr w:type="gramEnd"/>
    </w:p>
    <w:p w14:paraId="2C97E680" w14:textId="5CACCCCF" w:rsidR="00D4728F" w:rsidRDefault="00D4728F" w:rsidP="00D4728F">
      <w:pPr>
        <w:pStyle w:val="Heading2"/>
        <w:ind w:firstLine="360"/>
      </w:pPr>
      <w:r>
        <w:t>5.</w:t>
      </w:r>
      <w:r>
        <w:t>2</w:t>
      </w:r>
      <w:r>
        <w:t xml:space="preserve"> Bed Thickness</w:t>
      </w:r>
      <w:r>
        <w:t>, Coarse Sediment Production, and Channel Morphology</w:t>
      </w:r>
    </w:p>
    <w:p w14:paraId="09036913" w14:textId="03FC1AD9" w:rsidR="00933E82" w:rsidRPr="00933E82" w:rsidRDefault="00933E82" w:rsidP="00933E82">
      <w:pPr>
        <w:rPr>
          <w:color w:val="FF0000"/>
        </w:rPr>
      </w:pPr>
      <w:r>
        <w:rPr>
          <w:color w:val="FF0000"/>
        </w:rPr>
        <w:t>Describe all the figures involving channels</w:t>
      </w:r>
      <w:r w:rsidR="00E42342">
        <w:rPr>
          <w:color w:val="FF0000"/>
        </w:rPr>
        <w:t xml:space="preserve"> from the </w:t>
      </w:r>
      <w:proofErr w:type="gramStart"/>
      <w:r w:rsidR="00E42342">
        <w:rPr>
          <w:color w:val="FF0000"/>
        </w:rPr>
        <w:t>results</w:t>
      </w:r>
      <w:proofErr w:type="gramEnd"/>
      <w:r w:rsidR="00E42342">
        <w:rPr>
          <w:color w:val="FF0000"/>
        </w:rPr>
        <w:t xml:space="preserve"> </w:t>
      </w:r>
    </w:p>
    <w:p w14:paraId="3C195B49" w14:textId="77777777" w:rsidR="00D4728F" w:rsidRPr="00F82885" w:rsidRDefault="00D4728F" w:rsidP="00D4728F">
      <w:pPr>
        <w:ind w:firstLine="360"/>
      </w:pPr>
      <w:r>
        <w:lastRenderedPageBreak/>
        <w:t xml:space="preserve">More thickly bedded and higher relief hillslopes contribute larger-sized and more geomorphically relevant boulders from the hillslopes to the channel (Neely et al., 2020) (Figure 7). The steep channel sections of Last Chance Canyon are incised into </w:t>
      </w:r>
      <w:bookmarkStart w:id="34" w:name="_Int_BKlDFBGT"/>
      <w:r>
        <w:t>relatively narrow</w:t>
      </w:r>
      <w:bookmarkEnd w:id="34"/>
      <w:r>
        <w:t xml:space="preserve"> canyons, in comparison with the upstream, low steepness portions of the landscape. Hillslope derived sediment from the thickly bedded units in the canyon wall </w:t>
      </w:r>
      <w:proofErr w:type="spellStart"/>
      <w:r>
        <w:t>armors</w:t>
      </w:r>
      <w:proofErr w:type="spellEnd"/>
      <w:r>
        <w:t xml:space="preserve"> the channel bed in the steep reaches. We think these boulder deposits allow the relatively weak sandstone channel reaches to steepen through boulder deposition, as has been shown elsewhere (Shobe et al, 2016; Thaler and Covington, 2016; Chilton and </w:t>
      </w:r>
      <w:proofErr w:type="spellStart"/>
      <w:r>
        <w:t>Spotila</w:t>
      </w:r>
      <w:proofErr w:type="spellEnd"/>
      <w:r>
        <w:t xml:space="preserve">, 2020). We assume that there are carbonate reaches that are also </w:t>
      </w:r>
      <w:proofErr w:type="spellStart"/>
      <w:r>
        <w:t>amorered</w:t>
      </w:r>
      <w:proofErr w:type="spellEnd"/>
      <w:r>
        <w:t xml:space="preserve"> in sediment. However, where bedrock is exposed in the steep channels, it is predominantly </w:t>
      </w:r>
      <w:bookmarkStart w:id="35" w:name="_Int_Y3hXy0tG"/>
      <w:proofErr w:type="gramStart"/>
      <w:r>
        <w:t>carbonate</w:t>
      </w:r>
      <w:bookmarkEnd w:id="35"/>
      <w:proofErr w:type="gramEnd"/>
      <w:r>
        <w:t xml:space="preserve"> rocks, which are harder and presumably less erodible than the sandstone reaches (see subsection above).  Within these steep channel sections which are inundated with sediment, we interpret that channel slope is somewhat independent of bedrock properties and instead depends on the amount, size, and competency of sediment </w:t>
      </w:r>
      <w:proofErr w:type="spellStart"/>
      <w:r>
        <w:t>armor</w:t>
      </w:r>
      <w:proofErr w:type="spellEnd"/>
      <w:r>
        <w:t xml:space="preserve"> sourced from proximal hillslopes. In other words, we think that the larger sediment </w:t>
      </w:r>
      <w:proofErr w:type="spellStart"/>
      <w:r>
        <w:t>armoring</w:t>
      </w:r>
      <w:proofErr w:type="spellEnd"/>
      <w:r>
        <w:t xml:space="preserve"> the steep reaches effectively decreases the erodibility of these reaches. </w:t>
      </w:r>
    </w:p>
    <w:p w14:paraId="33CFCEB8" w14:textId="77777777" w:rsidR="00D4728F" w:rsidRDefault="00D4728F" w:rsidP="00D4728F">
      <w:pPr>
        <w:ind w:firstLine="360"/>
      </w:pPr>
      <w:bookmarkStart w:id="36" w:name="_Hlk129439378"/>
      <w:r>
        <w:t xml:space="preserve">Bed thickness and fracture patterns control the initial size of sediment supplied by hillslopes to channels (Sklar et al., 2017; </w:t>
      </w:r>
      <w:proofErr w:type="spellStart"/>
      <w:r>
        <w:t>Verdian</w:t>
      </w:r>
      <w:proofErr w:type="spellEnd"/>
      <w:r>
        <w:t xml:space="preserve"> et al., 2020; Shobe et al., 2021). In Last Chance canyon, the maximum length of one axis of a boulder entering a channel from proximal hillslopes is controlled by the distance between bedding planes and fractures. In carbonate bedrock the distance between bedding planes tends to be longer than in sandstone bedrock. Where hillslope relief increases, bedrock units are thicker, and the length of the a, b, and c axes increases for the carbonate boulders (Figure 7). (We do not have measurements of discontinuity intensity from the hillslopes. Our observations were that steep hillslopes were primarily composed of massive carbonate.) In sandstone boulders, the c axis correlates with hillslope relief, the b axis length also correlates with relief, but to a lesser extent, and </w:t>
      </w:r>
      <w:bookmarkStart w:id="37" w:name="_Int_FhinV4cf"/>
      <w:r>
        <w:t xml:space="preserve">the </w:t>
      </w:r>
      <w:proofErr w:type="gramStart"/>
      <w:r>
        <w:t>a</w:t>
      </w:r>
      <w:bookmarkEnd w:id="37"/>
      <w:proofErr w:type="gramEnd"/>
      <w:r>
        <w:t xml:space="preserve"> axis length does not demonstrate any relationship with relief. Because sandstone bedrock is more thinly bedded, the c axis (shortest) will tend to reflect the distance between bedding planes from the source rock. </w:t>
      </w:r>
    </w:p>
    <w:p w14:paraId="463A4275" w14:textId="77777777" w:rsidR="00D4728F" w:rsidRDefault="00D4728F" w:rsidP="00D4728F">
      <w:pPr>
        <w:ind w:firstLine="360"/>
      </w:pPr>
      <w:r>
        <w:t xml:space="preserve">The carbonate boulders are more equidimensional and have a higher average shape factor of 0.36 in comparison with the sandstone boulders which have an average shape factor of 0.29. Although small, this difference in shape factor may reflect how the distance between bedding planes affects sediment shape. Because a sediment grain tends to break across its shortest axis, the more elongate sandstone boulders are less competent than carbonate boulders (Allan, 1997). Abrasion also reduces boulder size and may decrease the size of elongate boulders more rapidly (e.g., Miller et al., 2014).  Also, this could be why there were less sandstone than carbonate boulders. Of the 58 boulders we measured, 70% in the steep channel section and 64% in the shallow were carbonate. Because carbonate bedrock is thickly bedded, boulders sourced from this bedrock tend to be larger. Further, because the carbonate boulders are more equidimensional, they likely stay larger for longer than sandstone boulders. </w:t>
      </w:r>
    </w:p>
    <w:bookmarkEnd w:id="36"/>
    <w:p w14:paraId="163C0CED" w14:textId="77777777" w:rsidR="00D4728F" w:rsidRPr="00D4728F" w:rsidRDefault="00D4728F" w:rsidP="00D4728F"/>
    <w:p w14:paraId="60964503" w14:textId="6E6A81A4" w:rsidR="00D4728F" w:rsidRDefault="00D4728F" w:rsidP="00933E82">
      <w:pPr>
        <w:pStyle w:val="Heading2"/>
        <w:tabs>
          <w:tab w:val="left" w:pos="6567"/>
        </w:tabs>
        <w:ind w:firstLine="360"/>
      </w:pPr>
      <w:r>
        <w:lastRenderedPageBreak/>
        <w:t>5.</w:t>
      </w:r>
      <w:r>
        <w:t>3</w:t>
      </w:r>
      <w:r>
        <w:t xml:space="preserve"> </w:t>
      </w:r>
      <w:r>
        <w:t>Do Thick Beds Protect Relict Topography Upslope of Them</w:t>
      </w:r>
      <w:r>
        <w:t xml:space="preserve">? </w:t>
      </w:r>
      <w:r w:rsidR="00933E82">
        <w:tab/>
      </w:r>
    </w:p>
    <w:p w14:paraId="0F85CC31" w14:textId="7FD5D14B" w:rsidR="00933E82" w:rsidRDefault="00933E82" w:rsidP="00933E82">
      <w:r>
        <w:t xml:space="preserve">3d schematic, make figure that shows </w:t>
      </w:r>
      <w:r w:rsidR="00E42342">
        <w:t xml:space="preserve">the slope of the inflection point across the landscape and describe it as space for </w:t>
      </w:r>
      <w:proofErr w:type="gramStart"/>
      <w:r w:rsidR="00E42342">
        <w:t>time</w:t>
      </w:r>
      <w:proofErr w:type="gramEnd"/>
    </w:p>
    <w:p w14:paraId="641EE35C" w14:textId="77777777" w:rsidR="00933E82" w:rsidRPr="00933E82" w:rsidRDefault="00933E82" w:rsidP="00933E82"/>
    <w:p w14:paraId="2E975888" w14:textId="77777777" w:rsidR="00E42342" w:rsidRDefault="00D4728F" w:rsidP="00D4728F">
      <w:pPr>
        <w:ind w:firstLine="360"/>
      </w:pPr>
      <w:r>
        <w:t xml:space="preserve">We interpret that erosion is inhibited due </w:t>
      </w:r>
      <w:r w:rsidR="00E42342">
        <w:t xml:space="preserve">on the hillslope due </w:t>
      </w:r>
      <w:r>
        <w:t>to the presence of thick</w:t>
      </w:r>
      <w:r w:rsidR="00E42342">
        <w:t xml:space="preserve"> </w:t>
      </w:r>
      <w:r>
        <w:t xml:space="preserve">bedrock and </w:t>
      </w:r>
      <w:r w:rsidR="00E42342">
        <w:t xml:space="preserve">in </w:t>
      </w:r>
      <w:r w:rsidR="00E42342">
        <w:t>the steep reaches of our study channels</w:t>
      </w:r>
      <w:r w:rsidR="00E42342">
        <w:t xml:space="preserve"> due to</w:t>
      </w:r>
      <w:r w:rsidR="00E42342">
        <w:t xml:space="preserve"> </w:t>
      </w:r>
      <w:r>
        <w:t>large boulders</w:t>
      </w:r>
      <w:r w:rsidR="00E42342">
        <w:t xml:space="preserve"> and bigger alluvium</w:t>
      </w:r>
      <w:r>
        <w:t xml:space="preserve"> that we interpret to be immobile. </w:t>
      </w:r>
    </w:p>
    <w:p w14:paraId="76D0D525" w14:textId="77777777" w:rsidR="00E42342" w:rsidRDefault="00E42342" w:rsidP="00D4728F">
      <w:pPr>
        <w:ind w:firstLine="360"/>
      </w:pPr>
    </w:p>
    <w:p w14:paraId="6E1C308C" w14:textId="731B3BC4" w:rsidR="00D4728F" w:rsidRPr="00E42342" w:rsidRDefault="00D4728F" w:rsidP="00D4728F">
      <w:pPr>
        <w:ind w:firstLine="360"/>
        <w:rPr>
          <w:color w:val="FF0000"/>
        </w:rPr>
      </w:pPr>
      <w:r w:rsidRPr="00E42342">
        <w:rPr>
          <w:color w:val="FF0000"/>
        </w:rPr>
        <w:t xml:space="preserve">The downstream portions of our study channels are both steeper and have higher steepness indices than the upstream channel lengths and high steepness indices are thought to correlate with high erosion rates and/or less erodible rocks (Hilley and Arrowsmith, 2008). Although we do not have measurements of erosion rate in Last Chance canyon, we make the link between channel steepness and erodibility by assuming all channel reaches have a similar, low, erosion rate. In other parts of the Guadalupe Mountains, west of Last Chance canyon, erosion rates do not vary systematically with rock type, nor with slope (Tranel, 2020). We suggest that spatial variations in erodibility, rather than spatial variations in erosion rates, controls channel steepness in our study channels. </w:t>
      </w:r>
    </w:p>
    <w:p w14:paraId="4A7F5256" w14:textId="77777777" w:rsidR="00D4728F" w:rsidRPr="00E42342" w:rsidRDefault="00D4728F" w:rsidP="00D4728F">
      <w:pPr>
        <w:ind w:firstLine="360"/>
        <w:rPr>
          <w:color w:val="FF0000"/>
        </w:rPr>
      </w:pPr>
      <w:r w:rsidRPr="00E42342">
        <w:rPr>
          <w:color w:val="FF0000"/>
        </w:rPr>
        <w:t>We further hypothesize that the upstream channel sections also have low erosion rates but for a different reason. These channel reaches have lower slope and lower channel steepness indices (Figures 5, 9). The upstream channel reaches are less armoured and have more sandstone exposed in the channel than their downstream reaches. These observations suggest that these upstream reaches are likely more erodible. Past erosion has reduced channel slopes leading to lower channel steepness.</w:t>
      </w:r>
    </w:p>
    <w:p w14:paraId="1186813D" w14:textId="77777777" w:rsidR="00D4728F" w:rsidRPr="00E42342" w:rsidRDefault="00D4728F" w:rsidP="00D4728F">
      <w:pPr>
        <w:ind w:firstLine="360"/>
        <w:rPr>
          <w:color w:val="FF0000"/>
        </w:rPr>
      </w:pPr>
      <w:r w:rsidRPr="00E42342">
        <w:rPr>
          <w:color w:val="FF0000"/>
        </w:rPr>
        <w:t xml:space="preserve">The distinct upstream, low steepness channel and downstream high steepness channel is not consistent in </w:t>
      </w:r>
      <w:proofErr w:type="gramStart"/>
      <w:r w:rsidRPr="00E42342">
        <w:rPr>
          <w:color w:val="FF0000"/>
        </w:rPr>
        <w:t>all of</w:t>
      </w:r>
      <w:proofErr w:type="gramEnd"/>
      <w:r w:rsidRPr="00E42342">
        <w:rPr>
          <w:color w:val="FF0000"/>
        </w:rPr>
        <w:t xml:space="preserve"> our study channels. χ plots for channels LC 3, 4, and 5, demonstrate two well defined channel sections, where in the higher elevation, lower relief, and lower slope section above 1550 m there is more exposed bedrock, more exposed sandstone, less alluvium, and smaller boulders </w:t>
      </w:r>
      <w:proofErr w:type="spellStart"/>
      <w:r w:rsidRPr="00E42342">
        <w:rPr>
          <w:color w:val="FF0000"/>
        </w:rPr>
        <w:t>armoring</w:t>
      </w:r>
      <w:proofErr w:type="spellEnd"/>
      <w:r w:rsidRPr="00E42342">
        <w:rPr>
          <w:color w:val="FF0000"/>
        </w:rPr>
        <w:t xml:space="preserve"> the channel (Figure 9). In contrast, LC 1 and 2 lack the obvious transition from downstream steep section to upstream shallow section observed in LC 3, 4, and 5. We interpret that the less notable change in upstream steepness in LC 1 and 2 is due to the </w:t>
      </w:r>
      <w:proofErr w:type="spellStart"/>
      <w:r w:rsidRPr="00E42342">
        <w:rPr>
          <w:color w:val="FF0000"/>
        </w:rPr>
        <w:t>armoring</w:t>
      </w:r>
      <w:proofErr w:type="spellEnd"/>
      <w:r w:rsidRPr="00E42342">
        <w:rPr>
          <w:color w:val="FF0000"/>
        </w:rPr>
        <w:t xml:space="preserve"> of sandstone rock units and relative abundance (in comparison with LC 3, 4, and 5) alluvium above 1550 m in elevation. Lithology measurements from proximal hillslopes in LC 1 and 2 indicate that just above elevation 1550 m there are sandstone units in the channel, as there are in LC 3, 4, and 5, but they are buried by alluvium in LC 1 and 2 (Figure 9, Table 1). We note that the transition to a lower steepness occurs at a higher elevation in LC 1 and 2, at about 1640 m (Figure 5) and it may be less distinct in comparison with LC 3, 4, and 5.  We do not know why there is more extensive armouring in LC 1 and 2 in comparison with LC 3, 4, and 5. One possibility for this armour is the outcropping of the Queen formation on the hillslopes above LC 1 and 2 but not above LC 3, 4, and 5 (Figure 2). Regardless of the reason, the fact that LC 1 and 2 remain steep even when the channel bed is sandstone supports our idea that sediment cover can hide the properties of the local bedrock and impact channel </w:t>
      </w:r>
      <w:proofErr w:type="gramStart"/>
      <w:r w:rsidRPr="00E42342">
        <w:rPr>
          <w:color w:val="FF0000"/>
        </w:rPr>
        <w:t>morphology</w:t>
      </w:r>
      <w:proofErr w:type="gramEnd"/>
    </w:p>
    <w:p w14:paraId="698783E6" w14:textId="07E680E2" w:rsidR="007C588B" w:rsidRPr="00E42342" w:rsidRDefault="00D4728F" w:rsidP="00E42342">
      <w:pPr>
        <w:ind w:firstLine="360"/>
        <w:rPr>
          <w:color w:val="FF0000"/>
        </w:rPr>
      </w:pPr>
      <w:r w:rsidRPr="00E42342">
        <w:rPr>
          <w:color w:val="FF0000"/>
        </w:rPr>
        <w:t xml:space="preserve">Through landscape evolution modelling using the stream power model (Equation 1), Forte et al. (2016) showed that where more erodible rocks upstream are underlain by less erodible rocks downstream, the upstream reaches can have an effectively </w:t>
      </w:r>
      <w:r w:rsidRPr="00E42342">
        <w:rPr>
          <w:color w:val="FF0000"/>
        </w:rPr>
        <w:lastRenderedPageBreak/>
        <w:t xml:space="preserve">pinned base level, such that channel </w:t>
      </w:r>
      <w:proofErr w:type="spellStart"/>
      <w:r w:rsidRPr="00E42342">
        <w:rPr>
          <w:color w:val="FF0000"/>
        </w:rPr>
        <w:t>steepnesses</w:t>
      </w:r>
      <w:proofErr w:type="spellEnd"/>
      <w:r w:rsidRPr="00E42342">
        <w:rPr>
          <w:color w:val="FF0000"/>
        </w:rPr>
        <w:t xml:space="preserve"> evolve to reflect the contrast in rock properties. Our overall interpretation of the Last Chance Canyon landscape is consistent with bedrock properties exerting this type of control. We also note that Perne et al. (2017) demonstrated that if topography is adjusted to bedrock erodibility in horizontally layered rocks, erosion rates should only be consistent if measured parallel to the layering.  We interpret the Last Chance Canyon landform to approximate a steady state geometry, but relative to the horizontal bedding over time (Perne and Covington, 2017). Our bedrock properties data also illustrate challenges in directly linking measurable rock properties to bedrock channel reach erodibility. However, our data also suggest that coarse sediment—rarely mobile boulders which reflect nearby bedrock eroding from hillslopes, but not the local channel bed itself—are a key mechanism by which lithologic contrasts are expressed in this landscape. Future work could explore how boulder transport may move and disperse zones of lithologic control downstream from boulder source areas. Regardless, we interpret that the bimodal topography in Last Chance Canyon– low to high steepness channels and less steep to steeper hillslopes - has evolved to reflect the rock properties of the two dominant lithologies, both locally and non-locally.</w:t>
      </w:r>
    </w:p>
    <w:p w14:paraId="3CAE16BC" w14:textId="31D0BC17" w:rsidR="009E4633" w:rsidRDefault="009E4633" w:rsidP="004149EE">
      <w:pPr>
        <w:ind w:firstLine="720"/>
      </w:pPr>
      <w:r>
        <w:t>Our observations further underscore the significance of bed thickness in shaping the overall landscape morphology. The transition from upstream to downstream sections of the landscape, where hillslopes tend to become shallower, aligns with the thinner bedrock beds typically found in upstream regions</w:t>
      </w:r>
      <w:r w:rsidR="004149EE">
        <w:t>, as well as smaller sediment and boulders</w:t>
      </w:r>
      <w:r>
        <w:t>. This systematic variation in bed thickness across the landscape accentuates the concept of hillslope convexity and its dynamic relationship with bedrock properties.</w:t>
      </w:r>
    </w:p>
    <w:p w14:paraId="4705D24A" w14:textId="2CEF2745" w:rsidR="003E63B3" w:rsidRDefault="003E63B3" w:rsidP="003E63B3">
      <w:pPr>
        <w:pStyle w:val="Heading2"/>
      </w:pPr>
      <w:r>
        <w:t>6</w:t>
      </w:r>
      <w:r>
        <w:t xml:space="preserve"> </w:t>
      </w:r>
      <w:r>
        <w:t>Conclusions</w:t>
      </w:r>
    </w:p>
    <w:p w14:paraId="4B0BA81C" w14:textId="0223A26A" w:rsidR="001B54DD" w:rsidRDefault="003E63B3" w:rsidP="003E63B3">
      <w:pPr>
        <w:ind w:firstLine="360"/>
      </w:pPr>
      <w:r>
        <w:t xml:space="preserve">We present several observations about the effects of </w:t>
      </w:r>
      <w:r>
        <w:t>bed thickness</w:t>
      </w:r>
      <w:r>
        <w:t xml:space="preserve"> on </w:t>
      </w:r>
      <w:r>
        <w:t>landscape form</w:t>
      </w:r>
      <w:r>
        <w:t xml:space="preserve"> in </w:t>
      </w:r>
      <w:r>
        <w:t xml:space="preserve">hillslopes and proximal </w:t>
      </w:r>
      <w:r>
        <w:t xml:space="preserve">tributaries of Last Chance canyon. We suggest that </w:t>
      </w:r>
      <w:r>
        <w:t>bed</w:t>
      </w:r>
      <w:r w:rsidR="001B54DD">
        <w:t xml:space="preserve"> </w:t>
      </w:r>
      <w:r>
        <w:t>thickness</w:t>
      </w:r>
      <w:r>
        <w:t xml:space="preserve"> influences </w:t>
      </w:r>
      <w:r w:rsidR="001B54DD">
        <w:t>hillslope processes</w:t>
      </w:r>
      <w:r>
        <w:t xml:space="preserve">. </w:t>
      </w:r>
      <w:r w:rsidR="001B54DD">
        <w:t xml:space="preserve">Areas on a hillslope with relatively thick beds cause hillslopes to straighten and steepen below them. Conversely, hillslopes appear diffuse above these areas of exposed and thick beds. </w:t>
      </w:r>
    </w:p>
    <w:p w14:paraId="428C216D" w14:textId="584DBD7A" w:rsidR="003E63B3" w:rsidRDefault="003E63B3" w:rsidP="001B54DD">
      <w:pPr>
        <w:ind w:firstLine="360"/>
      </w:pPr>
      <w:r>
        <w:t>The size of</w:t>
      </w:r>
      <w:r w:rsidR="001B54DD">
        <w:t xml:space="preserve"> alluvium and</w:t>
      </w:r>
      <w:r>
        <w:t xml:space="preserve"> boulders</w:t>
      </w:r>
      <w:r w:rsidR="001B54DD">
        <w:t xml:space="preserve"> in channels sourced from beds on hillslopes above </w:t>
      </w:r>
      <w:r w:rsidR="00E57AC2">
        <w:t>channel reaches</w:t>
      </w:r>
      <w:r w:rsidR="001B54DD">
        <w:t xml:space="preserve"> </w:t>
      </w:r>
      <w:r>
        <w:t xml:space="preserve">also </w:t>
      </w:r>
      <w:r w:rsidR="00E57AC2">
        <w:t>landscape</w:t>
      </w:r>
      <w:r>
        <w:t xml:space="preserve"> morphology.</w:t>
      </w:r>
      <w:r w:rsidR="001B54DD">
        <w:t xml:space="preserve"> Thicker beds </w:t>
      </w:r>
      <w:r>
        <w:t xml:space="preserve">on the hillslopes contributes larger alluvium </w:t>
      </w:r>
      <w:r w:rsidR="001B54DD">
        <w:t xml:space="preserve">and boulders </w:t>
      </w:r>
      <w:r>
        <w:t xml:space="preserve">to the channel. This coarse sediment </w:t>
      </w:r>
      <w:r w:rsidR="00E57AC2">
        <w:t xml:space="preserve">inhibits erosion and causes channels to steepen. </w:t>
      </w:r>
      <w:r>
        <w:t>Last Chance canyon, channel sections that contain larger</w:t>
      </w:r>
      <w:r w:rsidR="00E57AC2">
        <w:t xml:space="preserve"> alluvium and boulders</w:t>
      </w:r>
      <w:r>
        <w:t xml:space="preserve"> are </w:t>
      </w:r>
      <w:r w:rsidR="00E57AC2">
        <w:t>steeper.</w:t>
      </w:r>
    </w:p>
    <w:p w14:paraId="6DF471F1" w14:textId="0A2697BA" w:rsidR="003E63B3" w:rsidRPr="003E63B3" w:rsidRDefault="003E63B3" w:rsidP="008A793A">
      <w:pPr>
        <w:ind w:firstLine="360"/>
      </w:pPr>
      <w:r>
        <w:t xml:space="preserve">Finally, we interpret that the </w:t>
      </w:r>
      <w:r w:rsidR="001B54DD">
        <w:t xml:space="preserve">large beds diminish the </w:t>
      </w:r>
      <w:r w:rsidR="008A793A">
        <w:t>erosional signal at higher elevations f</w:t>
      </w:r>
      <w:r w:rsidR="001B54DD">
        <w:t>rom base level fall</w:t>
      </w:r>
      <w:r w:rsidR="008A793A">
        <w:t xml:space="preserve">. </w:t>
      </w:r>
      <w:r>
        <w:t xml:space="preserve">The more </w:t>
      </w:r>
      <w:r w:rsidR="008A793A">
        <w:t>diffuse</w:t>
      </w:r>
      <w:r>
        <w:t xml:space="preserve"> </w:t>
      </w:r>
      <w:r w:rsidR="008A793A">
        <w:t>hillslopes</w:t>
      </w:r>
      <w:r>
        <w:t xml:space="preserve"> at the top of Last Chance canyon have a base level that is pinned by the </w:t>
      </w:r>
      <w:r w:rsidR="008A793A">
        <w:t xml:space="preserve">thick </w:t>
      </w:r>
      <w:proofErr w:type="gramStart"/>
      <w:r w:rsidR="008A793A">
        <w:t>beds</w:t>
      </w:r>
      <w:proofErr w:type="gramEnd"/>
      <w:r w:rsidR="008A793A">
        <w:t xml:space="preserve"> downslope of them. </w:t>
      </w:r>
    </w:p>
    <w:p w14:paraId="2CC82D9B" w14:textId="77777777" w:rsidR="009E4633" w:rsidRPr="009E4633" w:rsidRDefault="009E4633" w:rsidP="009E4633">
      <w:pPr>
        <w:rPr>
          <w:lang w:val="en-US"/>
        </w:rPr>
      </w:pPr>
    </w:p>
    <w:p w14:paraId="4AB41F53" w14:textId="77777777" w:rsidR="00B8610F" w:rsidRDefault="00B8610F" w:rsidP="009E4633">
      <w:pPr>
        <w:rPr>
          <w:lang w:val="en-US"/>
        </w:rPr>
      </w:pPr>
    </w:p>
    <w:p w14:paraId="31E74B25" w14:textId="77777777" w:rsidR="00B8610F" w:rsidRDefault="00B8610F" w:rsidP="009E4633">
      <w:pPr>
        <w:rPr>
          <w:lang w:val="en-US"/>
        </w:rPr>
      </w:pPr>
    </w:p>
    <w:p w14:paraId="0A5BBA46" w14:textId="5FB2CE04" w:rsidR="00B8610F" w:rsidRPr="006651D8" w:rsidRDefault="00B8610F" w:rsidP="009E4633">
      <w:pPr>
        <w:rPr>
          <w:b/>
          <w:bCs/>
          <w:lang w:val="en-US"/>
        </w:rPr>
      </w:pPr>
      <w:r w:rsidRPr="006651D8">
        <w:rPr>
          <w:b/>
          <w:bCs/>
          <w:lang w:val="en-US"/>
        </w:rPr>
        <w:t>NICOLE QUESTIONS:</w:t>
      </w:r>
    </w:p>
    <w:p w14:paraId="2A7B2DAF" w14:textId="77777777" w:rsidR="00B8610F" w:rsidRDefault="00B8610F" w:rsidP="00B8610F">
      <w:pPr>
        <w:rPr>
          <w:b/>
          <w:bCs/>
          <w:lang w:val="en-US"/>
        </w:rPr>
      </w:pPr>
      <w:r w:rsidRPr="006651D8">
        <w:rPr>
          <w:b/>
          <w:bCs/>
          <w:lang w:val="en-US"/>
        </w:rPr>
        <w:lastRenderedPageBreak/>
        <w:t>•</w:t>
      </w:r>
      <w:r w:rsidRPr="006651D8">
        <w:rPr>
          <w:b/>
          <w:bCs/>
          <w:lang w:val="en-US"/>
        </w:rPr>
        <w:tab/>
        <w:t>How much is mean controlled by max? Is median different from max? It seems like max should be what is most important.</w:t>
      </w:r>
    </w:p>
    <w:p w14:paraId="133B3D05" w14:textId="61DC082D" w:rsidR="00E82BDA" w:rsidRPr="00E82BDA" w:rsidRDefault="00E82BDA" w:rsidP="00B8610F">
      <w:pPr>
        <w:rPr>
          <w:lang w:val="en-US"/>
        </w:rPr>
      </w:pPr>
      <w:r w:rsidRPr="00E82BDA">
        <w:rPr>
          <w:lang w:val="en-US"/>
        </w:rPr>
        <w:t>The max values strongly shift the mean away from the median.</w:t>
      </w:r>
      <w:r>
        <w:rPr>
          <w:lang w:val="en-US"/>
        </w:rPr>
        <w:t xml:space="preserve"> Max seems important, but does this mean that I should avoid mean and total measurements?</w:t>
      </w:r>
      <w:r w:rsidR="0041312D">
        <w:rPr>
          <w:lang w:val="en-US"/>
        </w:rPr>
        <w:t xml:space="preserve"> </w:t>
      </w:r>
    </w:p>
    <w:p w14:paraId="3A803CBE" w14:textId="26A807AC" w:rsidR="007906E6" w:rsidRDefault="007906E6" w:rsidP="00B8610F">
      <w:pPr>
        <w:rPr>
          <w:b/>
          <w:bCs/>
          <w:lang w:val="en-US"/>
        </w:rPr>
      </w:pPr>
      <w:r>
        <w:rPr>
          <w:noProof/>
        </w:rPr>
        <w:drawing>
          <wp:inline distT="0" distB="0" distL="0" distR="0" wp14:anchorId="173B190B" wp14:editId="56A6B2B0">
            <wp:extent cx="4655820" cy="4183380"/>
            <wp:effectExtent l="0" t="0" r="11430" b="7620"/>
            <wp:docPr id="15158938" name="Chart 1">
              <a:extLst xmlns:a="http://schemas.openxmlformats.org/drawingml/2006/main">
                <a:ext uri="{FF2B5EF4-FFF2-40B4-BE49-F238E27FC236}">
                  <a16:creationId xmlns:a16="http://schemas.microsoft.com/office/drawing/2014/main" id="{994EEA6A-717D-4030-9D5A-33894385D7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59A683" w14:textId="54915EFC" w:rsidR="00E82BDA" w:rsidRPr="006651D8" w:rsidRDefault="00E82BDA" w:rsidP="00B8610F">
      <w:pPr>
        <w:rPr>
          <w:b/>
          <w:bCs/>
          <w:lang w:val="en-US"/>
        </w:rPr>
      </w:pPr>
      <w:r>
        <w:rPr>
          <w:noProof/>
        </w:rPr>
        <w:lastRenderedPageBreak/>
        <w:drawing>
          <wp:inline distT="0" distB="0" distL="0" distR="0" wp14:anchorId="67F5DE48" wp14:editId="04BE8F89">
            <wp:extent cx="4404360" cy="3467100"/>
            <wp:effectExtent l="0" t="0" r="15240" b="0"/>
            <wp:docPr id="1511567951" name="Chart 1">
              <a:extLst xmlns:a="http://schemas.openxmlformats.org/drawingml/2006/main">
                <a:ext uri="{FF2B5EF4-FFF2-40B4-BE49-F238E27FC236}">
                  <a16:creationId xmlns:a16="http://schemas.microsoft.com/office/drawing/2014/main" id="{13DC2FF9-124D-42F4-9588-73F81F32F3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2944FCA" w14:textId="77777777" w:rsidR="00B8610F" w:rsidRPr="005E3F53" w:rsidRDefault="00B8610F" w:rsidP="00B8610F">
      <w:pPr>
        <w:rPr>
          <w:b/>
          <w:bCs/>
          <w:color w:val="FF0000"/>
          <w:lang w:val="en-US"/>
        </w:rPr>
      </w:pPr>
      <w:r w:rsidRPr="005E3F53">
        <w:rPr>
          <w:b/>
          <w:bCs/>
          <w:color w:val="FF0000"/>
          <w:lang w:val="en-US"/>
        </w:rPr>
        <w:t>•</w:t>
      </w:r>
      <w:r w:rsidRPr="005E3F53">
        <w:rPr>
          <w:b/>
          <w:bCs/>
          <w:color w:val="FF0000"/>
          <w:lang w:val="en-US"/>
        </w:rPr>
        <w:tab/>
        <w:t>I have a very hard time understanding how a convex hillslope can form where beds are thick and exposed. Do we see that? Is there any way to show that it doesn’t happen?</w:t>
      </w:r>
    </w:p>
    <w:p w14:paraId="2A084292" w14:textId="0FBD8CC1" w:rsidR="005E3F53" w:rsidRDefault="005E3F53" w:rsidP="00B8610F">
      <w:pPr>
        <w:rPr>
          <w:b/>
          <w:bCs/>
          <w:lang w:val="en-US"/>
        </w:rPr>
      </w:pPr>
      <w:r>
        <w:rPr>
          <w:b/>
          <w:bCs/>
          <w:lang w:val="en-US"/>
        </w:rPr>
        <w:t xml:space="preserve">I guess it depends on what you mean by </w:t>
      </w:r>
      <w:proofErr w:type="gramStart"/>
      <w:r>
        <w:rPr>
          <w:b/>
          <w:bCs/>
          <w:lang w:val="en-US"/>
        </w:rPr>
        <w:t>thick?</w:t>
      </w:r>
      <w:proofErr w:type="gramEnd"/>
      <w:r>
        <w:rPr>
          <w:b/>
          <w:bCs/>
          <w:lang w:val="en-US"/>
        </w:rPr>
        <w:t xml:space="preserve"> I wonder if there is like a threshold max bed thickness above which curvature is 0 or +, but I guess it would also have to depend on where it is on the HS. That’s where I am </w:t>
      </w:r>
      <w:proofErr w:type="spellStart"/>
      <w:r>
        <w:rPr>
          <w:b/>
          <w:bCs/>
          <w:lang w:val="en-US"/>
        </w:rPr>
        <w:t>kinda</w:t>
      </w:r>
      <w:proofErr w:type="spellEnd"/>
      <w:r>
        <w:rPr>
          <w:b/>
          <w:bCs/>
          <w:lang w:val="en-US"/>
        </w:rPr>
        <w:t xml:space="preserve"> struggling- as is with many things in geology, there are multiple things happening at once so it’s hard to control for, in this case, curvature values changing with distance from channel AND bed thickness.</w:t>
      </w:r>
      <w:r w:rsidR="0035246C">
        <w:rPr>
          <w:b/>
          <w:bCs/>
          <w:lang w:val="en-US"/>
        </w:rPr>
        <w:t xml:space="preserve"> </w:t>
      </w:r>
      <w:r w:rsidR="00A05343">
        <w:rPr>
          <w:b/>
          <w:bCs/>
          <w:lang w:val="en-US"/>
        </w:rPr>
        <w:t xml:space="preserve">See the curve plot here, doesn’t really say much to me. </w:t>
      </w:r>
    </w:p>
    <w:p w14:paraId="0B96366A" w14:textId="711D43A2" w:rsidR="00261443" w:rsidRDefault="00261443" w:rsidP="00B8610F">
      <w:pPr>
        <w:rPr>
          <w:b/>
          <w:bCs/>
          <w:lang w:val="en-US"/>
        </w:rPr>
      </w:pPr>
    </w:p>
    <w:p w14:paraId="667CA775" w14:textId="7A4D9B2B" w:rsidR="00E0111E" w:rsidRDefault="00E0111E" w:rsidP="00B8610F">
      <w:pPr>
        <w:rPr>
          <w:b/>
          <w:bCs/>
          <w:lang w:val="en-US"/>
        </w:rPr>
      </w:pPr>
    </w:p>
    <w:p w14:paraId="3886A16D" w14:textId="5D6520FD" w:rsidR="00261443" w:rsidRDefault="00261443" w:rsidP="00B8610F">
      <w:pPr>
        <w:rPr>
          <w:b/>
          <w:bCs/>
          <w:lang w:val="en-US"/>
        </w:rPr>
      </w:pPr>
      <w:r>
        <w:rPr>
          <w:noProof/>
        </w:rPr>
        <w:lastRenderedPageBreak/>
        <w:drawing>
          <wp:inline distT="0" distB="0" distL="0" distR="0" wp14:anchorId="0BAF8446" wp14:editId="6772164B">
            <wp:extent cx="5787514" cy="3315930"/>
            <wp:effectExtent l="0" t="0" r="3810" b="18415"/>
            <wp:docPr id="432800217" name="Chart 1">
              <a:extLst xmlns:a="http://schemas.openxmlformats.org/drawingml/2006/main">
                <a:ext uri="{FF2B5EF4-FFF2-40B4-BE49-F238E27FC236}">
                  <a16:creationId xmlns:a16="http://schemas.microsoft.com/office/drawing/2014/main" id="{19F95BC7-9B6F-6E84-EC45-3E27F42F03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FAED792" w14:textId="77777777" w:rsidR="00261443" w:rsidRDefault="00261443" w:rsidP="00B8610F">
      <w:pPr>
        <w:rPr>
          <w:b/>
          <w:bCs/>
          <w:lang w:val="en-US"/>
        </w:rPr>
      </w:pPr>
    </w:p>
    <w:p w14:paraId="640A4AD3" w14:textId="77777777" w:rsidR="00261443" w:rsidRPr="006651D8" w:rsidRDefault="00261443" w:rsidP="00B8610F">
      <w:pPr>
        <w:rPr>
          <w:b/>
          <w:bCs/>
          <w:lang w:val="en-US"/>
        </w:rPr>
      </w:pPr>
    </w:p>
    <w:p w14:paraId="7A92BE99" w14:textId="1EC5E196" w:rsidR="00B8610F" w:rsidRPr="005E3F53" w:rsidRDefault="00B8610F" w:rsidP="00B8610F">
      <w:pPr>
        <w:rPr>
          <w:b/>
          <w:bCs/>
          <w:color w:val="FF0000"/>
          <w:lang w:val="en-US"/>
        </w:rPr>
      </w:pPr>
      <w:r w:rsidRPr="005E3F53">
        <w:rPr>
          <w:b/>
          <w:bCs/>
          <w:color w:val="FF0000"/>
          <w:lang w:val="en-US"/>
        </w:rPr>
        <w:t>•</w:t>
      </w:r>
      <w:r w:rsidRPr="005E3F53">
        <w:rPr>
          <w:b/>
          <w:bCs/>
          <w:color w:val="FF0000"/>
          <w:lang w:val="en-US"/>
        </w:rPr>
        <w:tab/>
        <w:t xml:space="preserve">It would be nice to expand your hillslope dataset. Even if you don’t have bed measurements, you can make more hillslope profiles. We know beds are near horizontal, so you can make some inference about bedding in other hillslopes. My challenge right now is that there aren’t hillslope profiles in the paper and it’s </w:t>
      </w:r>
      <w:proofErr w:type="gramStart"/>
      <w:r w:rsidRPr="005E3F53">
        <w:rPr>
          <w:b/>
          <w:bCs/>
          <w:color w:val="FF0000"/>
          <w:lang w:val="en-US"/>
        </w:rPr>
        <w:t>really hard</w:t>
      </w:r>
      <w:proofErr w:type="gramEnd"/>
      <w:r w:rsidRPr="005E3F53">
        <w:rPr>
          <w:b/>
          <w:bCs/>
          <w:color w:val="FF0000"/>
          <w:lang w:val="en-US"/>
        </w:rPr>
        <w:t xml:space="preserve"> to take away whether these hillslopes are convex or concave. Can you make an arc map?</w:t>
      </w:r>
    </w:p>
    <w:p w14:paraId="5D3751EC" w14:textId="7FFB58F3" w:rsidR="009E4633" w:rsidRDefault="009E4633" w:rsidP="007372C8"/>
    <w:p w14:paraId="36594C43" w14:textId="77777777" w:rsidR="008D564B" w:rsidRDefault="008D564B" w:rsidP="007372C8"/>
    <w:p w14:paraId="66C0FF67" w14:textId="77777777" w:rsidR="008D564B" w:rsidRDefault="008D564B" w:rsidP="007372C8">
      <w:r>
        <w:t xml:space="preserve">10-24-23 </w:t>
      </w:r>
    </w:p>
    <w:p w14:paraId="2029C824" w14:textId="77777777" w:rsidR="00C443F9" w:rsidRDefault="008D564B" w:rsidP="007372C8">
      <w:r>
        <w:t xml:space="preserve">I want to relate this back to the landscape. I have a </w:t>
      </w:r>
      <w:proofErr w:type="spellStart"/>
      <w:r>
        <w:t>buncha</w:t>
      </w:r>
      <w:proofErr w:type="spellEnd"/>
      <w:r>
        <w:t xml:space="preserve"> plots which speak to a </w:t>
      </w:r>
      <w:proofErr w:type="spellStart"/>
      <w:r>
        <w:t>buncha</w:t>
      </w:r>
      <w:proofErr w:type="spellEnd"/>
      <w:r>
        <w:t xml:space="preserve"> different things going on, but not a lot of focus. I want to say that HS are “ideal” and appear diffusive above a certain point. Maybe that point is a big bed, or series of beds. What happens at that “inflection point”? I can show that graphically by plotting the transects with beds mapped across them. Maybe it’ll give me focus. After I’ll try and plot curvature and slope down each transect in a </w:t>
      </w:r>
      <w:proofErr w:type="gramStart"/>
      <w:r>
        <w:t>cell by cell</w:t>
      </w:r>
      <w:proofErr w:type="gramEnd"/>
      <w:r>
        <w:t xml:space="preserve"> measurement. Maybe after I can plot </w:t>
      </w:r>
      <w:r w:rsidR="00C70750">
        <w:t>some of the metrics above and below that point</w:t>
      </w:r>
      <w:r w:rsidR="00C443F9">
        <w:t xml:space="preserve"> to show how morphology changes?</w:t>
      </w:r>
    </w:p>
    <w:p w14:paraId="0F6B5C80" w14:textId="55AF375F" w:rsidR="008D564B" w:rsidRDefault="00C443F9" w:rsidP="007372C8">
      <w:r>
        <w:t xml:space="preserve">I also want to express the effect that drainage area has. Maybe I could frame this as “distance from the inflection pt on the landscape”, or like distance above and below? Or something like that. I want to make the 3d schematic that Nicole drew out, which was oriented up channel at a watershed (schematic, lc 1 or lc3 or both) and draw a line at the infection point. I want to show the difference above and below this point. With this I can justify why the </w:t>
      </w:r>
      <w:proofErr w:type="spellStart"/>
      <w:r>
        <w:t>upchannel</w:t>
      </w:r>
      <w:proofErr w:type="spellEnd"/>
      <w:r>
        <w:t xml:space="preserve"> plots look more diffusive. Here I </w:t>
      </w:r>
      <w:r>
        <w:lastRenderedPageBreak/>
        <w:t xml:space="preserve">can say that whether this landscape is </w:t>
      </w:r>
      <w:proofErr w:type="spellStart"/>
      <w:r>
        <w:t>bedrocky</w:t>
      </w:r>
      <w:proofErr w:type="spellEnd"/>
      <w:r>
        <w:t xml:space="preserve"> doesn’t much affect whether it appears diffusive, it’s the max size (or amount of) </w:t>
      </w:r>
      <w:proofErr w:type="gramStart"/>
      <w:r>
        <w:t>beds</w:t>
      </w:r>
      <w:proofErr w:type="gramEnd"/>
    </w:p>
    <w:p w14:paraId="1EA5F86F" w14:textId="5A3F149F" w:rsidR="00C443F9" w:rsidRDefault="00C443F9" w:rsidP="007372C8">
      <w:r>
        <w:t xml:space="preserve">After this I can say that </w:t>
      </w:r>
      <w:r w:rsidR="001D0064">
        <w:t xml:space="preserve">these large beds produce large sediment which </w:t>
      </w:r>
      <w:proofErr w:type="spellStart"/>
      <w:r w:rsidR="001D0064">
        <w:t>armors</w:t>
      </w:r>
      <w:proofErr w:type="spellEnd"/>
      <w:r w:rsidR="001D0064">
        <w:t xml:space="preserve"> the channel below (not above) and so everything below this point is </w:t>
      </w:r>
      <w:proofErr w:type="spellStart"/>
      <w:r w:rsidR="001D0064">
        <w:t>steepend</w:t>
      </w:r>
      <w:proofErr w:type="spellEnd"/>
      <w:r w:rsidR="001D0064">
        <w:t>.</w:t>
      </w:r>
      <w:r w:rsidR="00802E30">
        <w:t xml:space="preserve"> Maybe steeper HS better transport large sediment downslope as well.</w:t>
      </w:r>
    </w:p>
    <w:p w14:paraId="4593121E" w14:textId="77777777" w:rsidR="00802E30" w:rsidRDefault="00802E30" w:rsidP="007372C8"/>
    <w:p w14:paraId="1BD01F85" w14:textId="563A46B1" w:rsidR="00802E30" w:rsidRDefault="00802E30" w:rsidP="00802E30">
      <w:pPr>
        <w:pStyle w:val="ListParagraph"/>
        <w:numPr>
          <w:ilvl w:val="0"/>
          <w:numId w:val="8"/>
        </w:numPr>
      </w:pPr>
      <w:r>
        <w:t>Plot out profiles with mapped beds, do curvature and slope measurements (mean, max, etc) above and below a inflection elevation, on windows, total. Find where curve is +, 0, and – and find inflection pts</w:t>
      </w:r>
      <w:r w:rsidR="004A5405">
        <w:t xml:space="preserve">. Find elevation where above which is relict </w:t>
      </w:r>
      <w:proofErr w:type="spellStart"/>
      <w:r w:rsidR="004A5405">
        <w:t>topo</w:t>
      </w:r>
      <w:proofErr w:type="spellEnd"/>
      <w:r w:rsidR="004A5405">
        <w:t xml:space="preserve"> (diffusive) and below (adjusting)</w:t>
      </w:r>
      <w:r w:rsidR="0070458C">
        <w:t xml:space="preserve"> </w:t>
      </w:r>
      <w:r w:rsidR="0070458C">
        <w:rPr>
          <w:color w:val="FF0000"/>
        </w:rPr>
        <w:t xml:space="preserve">is it worth plotting the 1m and the drone </w:t>
      </w:r>
      <w:proofErr w:type="spellStart"/>
      <w:r w:rsidR="0070458C">
        <w:rPr>
          <w:color w:val="FF0000"/>
        </w:rPr>
        <w:t>dsm</w:t>
      </w:r>
      <w:proofErr w:type="spellEnd"/>
      <w:r w:rsidR="0070458C">
        <w:rPr>
          <w:color w:val="FF0000"/>
        </w:rPr>
        <w:t xml:space="preserve"> on the same fig?</w:t>
      </w:r>
    </w:p>
    <w:p w14:paraId="0FE9E0DC" w14:textId="55E57EC6" w:rsidR="004A5405" w:rsidRDefault="004A5405" w:rsidP="004A5405">
      <w:pPr>
        <w:pStyle w:val="ListParagraph"/>
        <w:numPr>
          <w:ilvl w:val="2"/>
          <w:numId w:val="8"/>
        </w:numPr>
      </w:pPr>
      <w:r>
        <w:t>Make insets of curvature plots (curve on y axis, distance from channel on the x)</w:t>
      </w:r>
    </w:p>
    <w:p w14:paraId="446CB0B0" w14:textId="63474282" w:rsidR="00CD119D" w:rsidRDefault="00CD119D" w:rsidP="004A5405">
      <w:pPr>
        <w:pStyle w:val="ListParagraph"/>
        <w:numPr>
          <w:ilvl w:val="2"/>
          <w:numId w:val="8"/>
        </w:numPr>
      </w:pPr>
      <w:r>
        <w:rPr>
          <w:color w:val="FF0000"/>
        </w:rPr>
        <w:t>Curvature is too messy</w:t>
      </w:r>
      <w:r w:rsidR="004D5584">
        <w:rPr>
          <w:color w:val="FF0000"/>
        </w:rPr>
        <w:t>, the 10m DEM didn’t work</w:t>
      </w:r>
      <w:r>
        <w:rPr>
          <w:color w:val="FF0000"/>
        </w:rPr>
        <w:t>. Maybe I can use std dev</w:t>
      </w:r>
      <w:r w:rsidR="004D5584">
        <w:rPr>
          <w:color w:val="FF0000"/>
        </w:rPr>
        <w:t>, or when figure gets “messy”</w:t>
      </w:r>
      <w:r>
        <w:rPr>
          <w:color w:val="FF0000"/>
        </w:rPr>
        <w:t>. A</w:t>
      </w:r>
      <w:r w:rsidR="004D5584">
        <w:rPr>
          <w:color w:val="FF0000"/>
        </w:rPr>
        <w:t>nother</w:t>
      </w:r>
      <w:r>
        <w:rPr>
          <w:color w:val="FF0000"/>
        </w:rPr>
        <w:t xml:space="preserve"> workaround is plotting beds on </w:t>
      </w:r>
      <w:proofErr w:type="gramStart"/>
      <w:r>
        <w:rPr>
          <w:color w:val="FF0000"/>
        </w:rPr>
        <w:t>a</w:t>
      </w:r>
      <w:proofErr w:type="gramEnd"/>
      <w:r>
        <w:rPr>
          <w:color w:val="FF0000"/>
        </w:rPr>
        <w:t xml:space="preserve"> elevation profile and using that. </w:t>
      </w:r>
    </w:p>
    <w:p w14:paraId="76E83F23" w14:textId="2C949161" w:rsidR="00F568E9" w:rsidRDefault="00F568E9" w:rsidP="00F568E9">
      <w:pPr>
        <w:pStyle w:val="ListParagraph"/>
        <w:numPr>
          <w:ilvl w:val="1"/>
          <w:numId w:val="8"/>
        </w:numPr>
      </w:pPr>
      <w:r>
        <w:t xml:space="preserve">Try and find a trend to see if these elevations change with drainage </w:t>
      </w:r>
      <w:proofErr w:type="gramStart"/>
      <w:r>
        <w:t>area</w:t>
      </w:r>
      <w:proofErr w:type="gramEnd"/>
    </w:p>
    <w:p w14:paraId="0316F6F4" w14:textId="40909FE1" w:rsidR="00F568E9" w:rsidRDefault="00F568E9" w:rsidP="00F568E9">
      <w:pPr>
        <w:pStyle w:val="ListParagraph"/>
        <w:numPr>
          <w:ilvl w:val="1"/>
          <w:numId w:val="8"/>
        </w:numPr>
      </w:pPr>
      <w:r>
        <w:t xml:space="preserve">Make more profiles and/or clip the DEM and get curvature values above and below between these </w:t>
      </w:r>
      <w:proofErr w:type="gramStart"/>
      <w:r>
        <w:t>elevations</w:t>
      </w:r>
      <w:proofErr w:type="gramEnd"/>
    </w:p>
    <w:p w14:paraId="6DBE031B" w14:textId="117C2A04" w:rsidR="004A5405" w:rsidRDefault="00F568E9" w:rsidP="004A5405">
      <w:pPr>
        <w:pStyle w:val="ListParagraph"/>
        <w:numPr>
          <w:ilvl w:val="1"/>
          <w:numId w:val="8"/>
        </w:numPr>
      </w:pPr>
      <w:r>
        <w:t xml:space="preserve">For example, elevation on y axis, </w:t>
      </w:r>
      <w:r w:rsidR="00D15B2B">
        <w:t>curvature</w:t>
      </w:r>
      <w:r>
        <w:t xml:space="preserve"> on x, lines separating elevation inflection pts- plot all curve values and see if they fit into bins. Then, do a multivariate t test to see if the populations are </w:t>
      </w:r>
      <w:proofErr w:type="gramStart"/>
      <w:r>
        <w:t>different</w:t>
      </w:r>
      <w:proofErr w:type="gramEnd"/>
    </w:p>
    <w:p w14:paraId="2CF5DF3E" w14:textId="333AAA8A" w:rsidR="00802E30" w:rsidRDefault="00802E30" w:rsidP="00802E30">
      <w:pPr>
        <w:pStyle w:val="ListParagraph"/>
        <w:numPr>
          <w:ilvl w:val="0"/>
          <w:numId w:val="8"/>
        </w:numPr>
      </w:pPr>
      <w:r>
        <w:t>Make 3d map of the two watersheds with inflection</w:t>
      </w:r>
      <w:r w:rsidR="004A5405">
        <w:t>s</w:t>
      </w:r>
      <w:r>
        <w:t xml:space="preserve"> drawn </w:t>
      </w:r>
      <w:proofErr w:type="gramStart"/>
      <w:r>
        <w:t>on</w:t>
      </w:r>
      <w:proofErr w:type="gramEnd"/>
    </w:p>
    <w:p w14:paraId="431B1D79" w14:textId="3F269A08" w:rsidR="00802E30" w:rsidRDefault="00802E30" w:rsidP="00802E30">
      <w:pPr>
        <w:pStyle w:val="ListParagraph"/>
        <w:numPr>
          <w:ilvl w:val="0"/>
          <w:numId w:val="8"/>
        </w:numPr>
      </w:pPr>
      <w:r>
        <w:t>Re evaluate</w:t>
      </w:r>
      <w:r w:rsidR="004A5405">
        <w:t xml:space="preserve"> and potentially remake the weird curvature figure but make it above and below inflection points</w:t>
      </w:r>
    </w:p>
    <w:p w14:paraId="567604C0" w14:textId="09FD6ED4" w:rsidR="004A5405" w:rsidRDefault="004A5405" w:rsidP="004A5405">
      <w:pPr>
        <w:pStyle w:val="ListParagraph"/>
        <w:numPr>
          <w:ilvl w:val="1"/>
          <w:numId w:val="8"/>
        </w:numPr>
      </w:pPr>
      <w:r>
        <w:t xml:space="preserve">For example, remake the figure but adjust the r^2 and m values only using curvature values above the elevation where </w:t>
      </w:r>
      <w:proofErr w:type="spellStart"/>
      <w:r>
        <w:t>topo</w:t>
      </w:r>
      <w:proofErr w:type="spellEnd"/>
      <w:r>
        <w:t xml:space="preserve"> is relict (diffuse)</w:t>
      </w:r>
    </w:p>
    <w:p w14:paraId="7F68FF33" w14:textId="77777777" w:rsidR="00C443F9" w:rsidRDefault="00C443F9" w:rsidP="007372C8"/>
    <w:p w14:paraId="154CB3F2" w14:textId="065380BE" w:rsidR="00C443F9" w:rsidRDefault="00C443F9" w:rsidP="007372C8">
      <w:r>
        <w:t xml:space="preserve">Also, I want some pics of the holes I dug to show how little </w:t>
      </w:r>
      <w:proofErr w:type="spellStart"/>
      <w:r>
        <w:t>regolith</w:t>
      </w:r>
      <w:proofErr w:type="spellEnd"/>
      <w:r>
        <w:t xml:space="preserve"> is here. </w:t>
      </w:r>
    </w:p>
    <w:p w14:paraId="17488812" w14:textId="77777777" w:rsidR="004A5405" w:rsidRDefault="004A5405" w:rsidP="007372C8"/>
    <w:p w14:paraId="497EA68C" w14:textId="4E4DAADE" w:rsidR="004A5405" w:rsidRDefault="004A5405" w:rsidP="004A5405">
      <w:pPr>
        <w:pStyle w:val="ListParagraph"/>
        <w:numPr>
          <w:ilvl w:val="0"/>
          <w:numId w:val="9"/>
        </w:numPr>
      </w:pPr>
      <w:r>
        <w:t xml:space="preserve">Make profiles all with same axis </w:t>
      </w:r>
      <w:proofErr w:type="gramStart"/>
      <w:r>
        <w:t>values</w:t>
      </w:r>
      <w:proofErr w:type="gramEnd"/>
    </w:p>
    <w:p w14:paraId="186B3FBA" w14:textId="1EE1D876" w:rsidR="004A5405" w:rsidRDefault="004A5405" w:rsidP="004A5405">
      <w:pPr>
        <w:pStyle w:val="ListParagraph"/>
        <w:numPr>
          <w:ilvl w:val="0"/>
          <w:numId w:val="9"/>
        </w:numPr>
      </w:pPr>
      <w:r>
        <w:t>Map beds across each</w:t>
      </w:r>
    </w:p>
    <w:p w14:paraId="5C9A6893" w14:textId="7053D45F" w:rsidR="004A5405" w:rsidRDefault="004A5405" w:rsidP="004A5405">
      <w:pPr>
        <w:pStyle w:val="ListParagraph"/>
        <w:numPr>
          <w:ilvl w:val="0"/>
          <w:numId w:val="9"/>
        </w:numPr>
      </w:pPr>
      <w:r>
        <w:t xml:space="preserve">Make figure with curvature on y and distance from channel on x (all </w:t>
      </w:r>
      <w:proofErr w:type="gramStart"/>
      <w:r>
        <w:t>axis</w:t>
      </w:r>
      <w:proofErr w:type="gramEnd"/>
      <w:r>
        <w:t xml:space="preserve"> will be the same)</w:t>
      </w:r>
    </w:p>
    <w:p w14:paraId="10373B91" w14:textId="1CDBE1B8" w:rsidR="004A5405" w:rsidRDefault="004A5405" w:rsidP="004A5405">
      <w:pPr>
        <w:pStyle w:val="ListParagraph"/>
        <w:numPr>
          <w:ilvl w:val="1"/>
          <w:numId w:val="9"/>
        </w:numPr>
      </w:pPr>
      <w:r>
        <w:t xml:space="preserve">This will be an inset </w:t>
      </w:r>
      <w:proofErr w:type="gramStart"/>
      <w:r>
        <w:t>maybe</w:t>
      </w:r>
      <w:proofErr w:type="gramEnd"/>
    </w:p>
    <w:p w14:paraId="5378778D" w14:textId="59BFF853" w:rsidR="004A5405" w:rsidRDefault="004A5405" w:rsidP="004A5405">
      <w:pPr>
        <w:pStyle w:val="ListParagraph"/>
        <w:numPr>
          <w:ilvl w:val="0"/>
          <w:numId w:val="9"/>
        </w:numPr>
      </w:pPr>
      <w:r>
        <w:t xml:space="preserve">Use the combo of this data to identify inflection points to determine the </w:t>
      </w:r>
      <w:proofErr w:type="gramStart"/>
      <w:r>
        <w:t>following</w:t>
      </w:r>
      <w:proofErr w:type="gramEnd"/>
    </w:p>
    <w:p w14:paraId="1837562C" w14:textId="0A6430FC" w:rsidR="004A5405" w:rsidRDefault="004A5405" w:rsidP="004A5405">
      <w:pPr>
        <w:pStyle w:val="ListParagraph"/>
        <w:numPr>
          <w:ilvl w:val="1"/>
          <w:numId w:val="9"/>
        </w:numPr>
      </w:pPr>
      <w:r>
        <w:t xml:space="preserve">Elevation above which </w:t>
      </w:r>
      <w:proofErr w:type="spellStart"/>
      <w:r>
        <w:t>topo</w:t>
      </w:r>
      <w:proofErr w:type="spellEnd"/>
      <w:r>
        <w:t xml:space="preserve"> is relict and </w:t>
      </w:r>
      <w:proofErr w:type="gramStart"/>
      <w:r>
        <w:t>diffusive</w:t>
      </w:r>
      <w:proofErr w:type="gramEnd"/>
    </w:p>
    <w:p w14:paraId="7C9FE194" w14:textId="7688E393" w:rsidR="004A5405" w:rsidRDefault="004A5405" w:rsidP="004A5405">
      <w:pPr>
        <w:pStyle w:val="ListParagraph"/>
        <w:numPr>
          <w:ilvl w:val="1"/>
          <w:numId w:val="9"/>
        </w:numPr>
      </w:pPr>
      <w:r>
        <w:t xml:space="preserve">Elevations above which curvature is -, 0 and + </w:t>
      </w:r>
      <w:proofErr w:type="gramStart"/>
      <w:r>
        <w:t>respectively</w:t>
      </w:r>
      <w:proofErr w:type="gramEnd"/>
    </w:p>
    <w:p w14:paraId="0550E65A" w14:textId="77777777" w:rsidR="00942513" w:rsidRDefault="00942513" w:rsidP="00942513">
      <w:pPr>
        <w:pStyle w:val="ListParagraph"/>
        <w:numPr>
          <w:ilvl w:val="0"/>
          <w:numId w:val="9"/>
        </w:numPr>
      </w:pPr>
      <w:r>
        <w:t xml:space="preserve">Clip </w:t>
      </w:r>
      <w:proofErr w:type="spellStart"/>
      <w:r>
        <w:t>dem</w:t>
      </w:r>
      <w:proofErr w:type="spellEnd"/>
      <w:r>
        <w:t xml:space="preserve"> above/blow inflection of relic and adjusting elevation,</w:t>
      </w:r>
    </w:p>
    <w:p w14:paraId="20A82A8C" w14:textId="3AF28B0D" w:rsidR="004A5405" w:rsidRDefault="00942513" w:rsidP="00942513">
      <w:pPr>
        <w:pStyle w:val="ListParagraph"/>
        <w:numPr>
          <w:ilvl w:val="0"/>
          <w:numId w:val="9"/>
        </w:numPr>
      </w:pPr>
      <w:r>
        <w:t xml:space="preserve">Bin curvature by elevations below + inflection, at 0, and above - curve values </w:t>
      </w:r>
    </w:p>
    <w:p w14:paraId="35EAD610" w14:textId="3D5CB186" w:rsidR="00942513" w:rsidRDefault="00942513" w:rsidP="00942513">
      <w:pPr>
        <w:pStyle w:val="ListParagraph"/>
        <w:numPr>
          <w:ilvl w:val="0"/>
          <w:numId w:val="9"/>
        </w:numPr>
      </w:pPr>
      <w:r>
        <w:t xml:space="preserve">Make </w:t>
      </w:r>
      <w:proofErr w:type="gramStart"/>
      <w:r>
        <w:t>plots</w:t>
      </w:r>
      <w:proofErr w:type="gramEnd"/>
    </w:p>
    <w:p w14:paraId="24F1C02A" w14:textId="77777777" w:rsidR="00EA39A2" w:rsidRDefault="00EA39A2" w:rsidP="00EA39A2"/>
    <w:p w14:paraId="26ACDF21" w14:textId="76FC073C" w:rsidR="00EA39A2" w:rsidRDefault="00EA39A2" w:rsidP="00EA39A2">
      <w:r>
        <w:lastRenderedPageBreak/>
        <w:t xml:space="preserve">Some thoughts. </w:t>
      </w:r>
      <w:proofErr w:type="gramStart"/>
      <w:r>
        <w:t>A</w:t>
      </w:r>
      <w:proofErr w:type="gramEnd"/>
      <w:r>
        <w:t xml:space="preserve"> erosional wave will move up a horizontally bedded landscape and get “hung up” on large beds (max or total bed thickness as it moves). The intensity of the wave will diminish as it moves and gets ‘stuck’ on beds farther downstream. Also, its intensity will get modulated by the increase in alluvium contributed by the HS to the channels as it moves upstream. I think the presence of the wave will cause a horizontal landscape to respond in way where inflection point between the </w:t>
      </w:r>
      <w:proofErr w:type="spellStart"/>
      <w:r>
        <w:t>reliect</w:t>
      </w:r>
      <w:proofErr w:type="spellEnd"/>
      <w:r>
        <w:t xml:space="preserve"> and adjusting topography is not horizontal across the </w:t>
      </w:r>
      <w:proofErr w:type="gramStart"/>
      <w:r>
        <w:t>landscape, but</w:t>
      </w:r>
      <w:proofErr w:type="gramEnd"/>
      <w:r>
        <w:t xml:space="preserve"> is oriented in a positive direction with decreases in drainage area and/or increases in distance upstream. </w:t>
      </w:r>
      <w:r w:rsidR="00147E14">
        <w:t xml:space="preserve">Because of this, natural curvature change across a hillslope is affected differently as one moves </w:t>
      </w:r>
      <w:proofErr w:type="gramStart"/>
      <w:r w:rsidR="00147E14">
        <w:t>upstream</w:t>
      </w:r>
      <w:proofErr w:type="gramEnd"/>
    </w:p>
    <w:p w14:paraId="41780DA1" w14:textId="1BDDA42B" w:rsidR="00EA39A2" w:rsidRDefault="00EA39A2" w:rsidP="00EA39A2">
      <w:pPr>
        <w:pStyle w:val="ListParagraph"/>
        <w:numPr>
          <w:ilvl w:val="0"/>
          <w:numId w:val="10"/>
        </w:numPr>
      </w:pPr>
      <w:r>
        <w:t xml:space="preserve">Is there a way to </w:t>
      </w:r>
      <w:r w:rsidR="002B4E31">
        <w:t>show how much the thickness of a bed can dampen the signal from the wave, even if its relative?</w:t>
      </w:r>
    </w:p>
    <w:p w14:paraId="4D77FCC0" w14:textId="77777777" w:rsidR="002B4E31" w:rsidRDefault="002B4E31" w:rsidP="002B4E31">
      <w:pPr>
        <w:pStyle w:val="ListParagraph"/>
        <w:numPr>
          <w:ilvl w:val="1"/>
          <w:numId w:val="10"/>
        </w:numPr>
      </w:pPr>
      <w:r>
        <w:t xml:space="preserve">It will do it in 2 ways, one via the bed itself, and the other by the size of the sediment the bed contributes to the channel. </w:t>
      </w:r>
    </w:p>
    <w:p w14:paraId="2D305C55" w14:textId="429D162A" w:rsidR="00914A81" w:rsidRDefault="00914A81" w:rsidP="00914A81">
      <w:pPr>
        <w:pStyle w:val="ListParagraph"/>
        <w:numPr>
          <w:ilvl w:val="2"/>
          <w:numId w:val="10"/>
        </w:numPr>
      </w:pPr>
      <w:r>
        <w:t xml:space="preserve">Maybe the bed thickness will change the angle, making it </w:t>
      </w:r>
      <w:proofErr w:type="gramStart"/>
      <w:r>
        <w:t>more steep</w:t>
      </w:r>
      <w:proofErr w:type="gramEnd"/>
      <w:r>
        <w:t>. The difference between LC1 and LC3 expresses this</w:t>
      </w:r>
      <w:r w:rsidR="00DE2D67">
        <w:t xml:space="preserve"> (the inflection of LC1 is approx. 1640, same as paper 1)</w:t>
      </w:r>
    </w:p>
    <w:p w14:paraId="394795CC" w14:textId="266EDE0E" w:rsidR="002B4E31" w:rsidRPr="009E4633" w:rsidRDefault="002B4E31" w:rsidP="002B4E31">
      <w:pPr>
        <w:pStyle w:val="ListParagraph"/>
        <w:numPr>
          <w:ilvl w:val="1"/>
          <w:numId w:val="10"/>
        </w:numPr>
      </w:pPr>
      <w:r>
        <w:t xml:space="preserve">Also, this will vary with time, when the wave hits the </w:t>
      </w:r>
      <w:proofErr w:type="gramStart"/>
      <w:r>
        <w:t>bed</w:t>
      </w:r>
      <w:proofErr w:type="gramEnd"/>
      <w:r>
        <w:t xml:space="preserve"> it will be more hung up the close the bed is to the channel, as the distance the sediment has to travel from the hillslope to the channel will be longer and the sediment will be thicker</w:t>
      </w:r>
    </w:p>
    <w:p w14:paraId="15588AE6" w14:textId="77777777" w:rsidR="002658A8" w:rsidRDefault="002658A8" w:rsidP="00E81EE8"/>
    <w:p w14:paraId="2D3161C3" w14:textId="77777777" w:rsidR="002658A8" w:rsidRDefault="002658A8" w:rsidP="002658A8">
      <w:r>
        <w:t xml:space="preserve">Some thoughts after looking at the profiles…. </w:t>
      </w:r>
      <w:proofErr w:type="gramStart"/>
      <w:r>
        <w:t>A</w:t>
      </w:r>
      <w:proofErr w:type="gramEnd"/>
      <w:r>
        <w:t xml:space="preserve"> erosional wave will move up a horizontally bedded landscape and get “hung up” on large beds (maybe max or total bed thickness is a good proxy measurement for this) as it moves upstream. The intensity of the wave will diminish as it moves and gets ‘stuck’ on beds farther downstream. This will vary spatially and temporally, when the wave hits a big </w:t>
      </w:r>
      <w:proofErr w:type="spellStart"/>
      <w:r>
        <w:t>ol</w:t>
      </w:r>
      <w:proofErr w:type="spellEnd"/>
      <w:r>
        <w:t xml:space="preserve"> bed it will be more hung up the closer the bed is to the channel, as the distance the sediment has to travel from the hillslope to the channel will be longer and the sediment will be </w:t>
      </w:r>
      <w:proofErr w:type="gramStart"/>
      <w:r>
        <w:t>thicker.(</w:t>
      </w:r>
      <w:proofErr w:type="gramEnd"/>
      <w:r>
        <w:t xml:space="preserve">not exactly sure what this means, but most of this text is spot on to me. I know it’s a </w:t>
      </w:r>
      <w:proofErr w:type="gramStart"/>
      <w:r>
        <w:t>draft</w:t>
      </w:r>
      <w:proofErr w:type="gramEnd"/>
      <w:r>
        <w:t xml:space="preserve"> but I like the direction) Also, its intensity of the erosional wave will get modulated by more alluvium contributed by the HS to the channels as it moves upstream. I think the presence of the wave will cause a horizontal landscape to respond in way where inflection point between the </w:t>
      </w:r>
      <w:proofErr w:type="spellStart"/>
      <w:r>
        <w:t>reliect</w:t>
      </w:r>
      <w:proofErr w:type="spellEnd"/>
      <w:r>
        <w:t xml:space="preserve"> and adjusting topography is not horizontal across the </w:t>
      </w:r>
      <w:proofErr w:type="gramStart"/>
      <w:r>
        <w:t>landscape, but</w:t>
      </w:r>
      <w:proofErr w:type="gramEnd"/>
      <w:r>
        <w:t xml:space="preserve"> is oriented in a positive direction with decreases in drainage area and increases in distance upstream. Because of this, natural curvature change across a hillslope is affected differently as one moves upstream, where hillslopes will begin to look more diffuse at different elevations across the landscape. Take it in this direction! I love this.</w:t>
      </w:r>
    </w:p>
    <w:p w14:paraId="5A803394" w14:textId="77777777" w:rsidR="002658A8" w:rsidRDefault="002658A8" w:rsidP="002658A8">
      <w:r>
        <w:t xml:space="preserve"> </w:t>
      </w:r>
    </w:p>
    <w:p w14:paraId="6047420A" w14:textId="0347A862" w:rsidR="002658A8" w:rsidRDefault="002658A8" w:rsidP="002658A8">
      <w:r>
        <w:t xml:space="preserve">Is there a way to show how much the thickness of a bed can dampen the signal from the wave, even if its relative? I think </w:t>
      </w:r>
      <w:proofErr w:type="gramStart"/>
      <w:r>
        <w:t>It</w:t>
      </w:r>
      <w:proofErr w:type="gramEnd"/>
      <w:r>
        <w:t xml:space="preserve"> will do it in 2 ways, one via the bed competency itself, and the other by the size of the sediment the bed contributes to the channel. Maybe something about the presence of beds </w:t>
      </w:r>
      <w:proofErr w:type="gramStart"/>
      <w:r>
        <w:t>( maybe</w:t>
      </w:r>
      <w:proofErr w:type="gramEnd"/>
      <w:r>
        <w:t xml:space="preserve"> max or total bed thickness this seems the most likely to work to me) will change the elevation of the inflection point between relict and adjusting </w:t>
      </w:r>
      <w:proofErr w:type="spellStart"/>
      <w:r>
        <w:t>topo</w:t>
      </w:r>
      <w:proofErr w:type="spellEnd"/>
      <w:r>
        <w:t xml:space="preserve"> is upstream of the bed, where a thicker bed will cause the erosional wave to get “more hung up” yes and then make the next inflection point upstream to be at a higher elevation. (</w:t>
      </w:r>
      <w:proofErr w:type="gramStart"/>
      <w:r>
        <w:t>not</w:t>
      </w:r>
      <w:proofErr w:type="gramEnd"/>
      <w:r>
        <w:t xml:space="preserve"> sure I’m following. Do you mean that if there is a big bed in the hillslope, the erosion wave will get stuck on it, </w:t>
      </w:r>
      <w:r>
        <w:lastRenderedPageBreak/>
        <w:t>so the inflection point on the hillslope will be closer to that big bed</w:t>
      </w:r>
      <w:proofErr w:type="gramStart"/>
      <w:r>
        <w:t>? )</w:t>
      </w:r>
      <w:proofErr w:type="gramEnd"/>
      <w:r>
        <w:t xml:space="preserve"> Maybe it could be the position of the largest bed is along the HS transect. Seemingly the difference between the inflection points in LC1 and LC3 expresses this (the inflection of LC1 is approx. 1640, same as paper 1) with very little difference between the elevation of downstream (1640m) and upstream inflection (1660-1670m). where in LC3, the difference is large (1560 downstream to 1660 upstream). A cursory look at the bed </w:t>
      </w:r>
      <w:proofErr w:type="spellStart"/>
      <w:r>
        <w:t>thickesses</w:t>
      </w:r>
      <w:proofErr w:type="spellEnd"/>
      <w:r>
        <w:t xml:space="preserve"> shows that LC3.3 (the farthest downstream transect) has some big </w:t>
      </w:r>
      <w:proofErr w:type="spellStart"/>
      <w:r>
        <w:t>ol</w:t>
      </w:r>
      <w:proofErr w:type="spellEnd"/>
      <w:r>
        <w:t xml:space="preserve"> beds in the adjusting section. 1.1, 1.2, and 1.3 do as well (and 1.4 has some </w:t>
      </w:r>
      <w:proofErr w:type="spellStart"/>
      <w:r>
        <w:t>bigish</w:t>
      </w:r>
      <w:proofErr w:type="spellEnd"/>
      <w:r>
        <w:t xml:space="preserve"> ones spaced across it. Maybe this is why lc1 doesn’t have much of a change in elevation in inflection pt? IDK, </w:t>
      </w:r>
      <w:proofErr w:type="spellStart"/>
      <w:r>
        <w:t>Im</w:t>
      </w:r>
      <w:proofErr w:type="spellEnd"/>
      <w:r>
        <w:t xml:space="preserve"> rambling now. (I’m a bit lost in this, but I like where you are going. I think I need a </w:t>
      </w:r>
      <w:proofErr w:type="gramStart"/>
      <w:r>
        <w:t>schematic/plots</w:t>
      </w:r>
      <w:proofErr w:type="gramEnd"/>
      <w:r>
        <w:t xml:space="preserve"> to help me through this. You are </w:t>
      </w:r>
      <w:proofErr w:type="spellStart"/>
      <w:r>
        <w:t>unraveling</w:t>
      </w:r>
      <w:proofErr w:type="spellEnd"/>
      <w:r>
        <w:t xml:space="preserve"> the landscape.)</w:t>
      </w:r>
    </w:p>
    <w:p w14:paraId="22A236D4" w14:textId="77777777" w:rsidR="00A012DC" w:rsidRDefault="00A012DC" w:rsidP="002658A8"/>
    <w:p w14:paraId="2DD5578F" w14:textId="167E393A" w:rsidR="00A012DC" w:rsidRDefault="00A012DC" w:rsidP="002658A8">
      <w:r>
        <w:t xml:space="preserve">From </w:t>
      </w:r>
      <w:proofErr w:type="spellStart"/>
      <w:r>
        <w:t>mudd</w:t>
      </w:r>
      <w:proofErr w:type="spellEnd"/>
      <w:r>
        <w:t xml:space="preserve">- detection of </w:t>
      </w:r>
      <w:proofErr w:type="spellStart"/>
      <w:r>
        <w:t>transieince</w:t>
      </w:r>
      <w:proofErr w:type="spellEnd"/>
    </w:p>
    <w:p w14:paraId="3BF9D7DC" w14:textId="001682D6" w:rsidR="00A012DC" w:rsidRDefault="00A012DC" w:rsidP="002658A8">
      <w:r w:rsidRPr="00A012DC">
        <w:t>many cases, one might wish to look for evidence of landscape transience across multiple hillslopes. One strategy is to look for a transition between low relief and high relief surfaces, which may be interpreted as separating slowly eroding from rapidly eroding portions of the landscape (</w:t>
      </w:r>
      <w:proofErr w:type="gramStart"/>
      <w:r w:rsidRPr="00A012DC">
        <w:t>e.g.</w:t>
      </w:r>
      <w:proofErr w:type="gramEnd"/>
      <w:r w:rsidRPr="00A012DC">
        <w:t xml:space="preserve"> </w:t>
      </w:r>
      <w:proofErr w:type="spellStart"/>
      <w:r w:rsidRPr="00A012DC">
        <w:t>Schoenbohm</w:t>
      </w:r>
      <w:proofErr w:type="spellEnd"/>
      <w:r w:rsidRPr="00A012DC">
        <w:t xml:space="preserve"> et al., 2004; Gallen et al., 2011; Anderson et al., 2012; Prince and </w:t>
      </w:r>
      <w:proofErr w:type="spellStart"/>
      <w:r w:rsidRPr="00A012DC">
        <w:t>Spotila</w:t>
      </w:r>
      <w:proofErr w:type="spellEnd"/>
      <w:r w:rsidRPr="00A012DC">
        <w:t>, 2013). If changes in hillslope erosion rates are driven by the propagation of knickpoints up the channel network, one might expect to find a pattern of hillslope disturbance in which the proportion of the hillslope affected by the greater erosion rate increases downstream of the channel knickpoint (</w:t>
      </w:r>
      <w:proofErr w:type="gramStart"/>
      <w:r w:rsidRPr="00A012DC">
        <w:t>e.g.</w:t>
      </w:r>
      <w:proofErr w:type="gramEnd"/>
      <w:r w:rsidRPr="00A012DC">
        <w:t xml:space="preserve"> Mudd and Furbish, 2007; Hurst et al., 2012</w:t>
      </w:r>
    </w:p>
    <w:p w14:paraId="2D32C86C" w14:textId="77777777" w:rsidR="00A012DC" w:rsidRDefault="00A012DC" w:rsidP="002658A8"/>
    <w:p w14:paraId="7CB9B2A3" w14:textId="4805D905" w:rsidR="00A012DC" w:rsidRDefault="00A012DC" w:rsidP="002658A8">
      <w:r w:rsidRPr="00A012DC">
        <w:t>. In addition, in most rapidly eroding landscapes, hillslopes tend to approach a critical slope angle (</w:t>
      </w:r>
      <w:proofErr w:type="gramStart"/>
      <w:r w:rsidRPr="00A012DC">
        <w:t>e.g.</w:t>
      </w:r>
      <w:proofErr w:type="gramEnd"/>
      <w:r w:rsidRPr="00A012DC">
        <w:t xml:space="preserve"> Roering et al., 2001; Binnie et al., 2007; DiBiase et al., 2010) and thus at high erosion rates, hillslope gradients become insensitive to erosion rate</w:t>
      </w:r>
    </w:p>
    <w:p w14:paraId="2E8201C6" w14:textId="6B683156" w:rsidR="00A012DC" w:rsidRDefault="00A012DC" w:rsidP="002658A8">
      <w:r>
        <w:t>Do we see this? Maybe in LC3</w:t>
      </w:r>
    </w:p>
    <w:p w14:paraId="4CAF2818" w14:textId="77777777" w:rsidR="009278E9" w:rsidRDefault="009278E9" w:rsidP="002658A8"/>
    <w:p w14:paraId="25147E39" w14:textId="0BD13446" w:rsidR="009278E9" w:rsidRDefault="009278E9" w:rsidP="002658A8">
      <w:r w:rsidRPr="009278E9">
        <w:t>In landscapes with changing erosion rates at base level, signals propagate upstream and upslope (</w:t>
      </w:r>
      <w:proofErr w:type="gramStart"/>
      <w:r w:rsidRPr="009278E9">
        <w:t>e.g.</w:t>
      </w:r>
      <w:proofErr w:type="gramEnd"/>
      <w:r w:rsidRPr="009278E9">
        <w:t xml:space="preserve"> Whipple and Tucker, 1999). These signals then move up the channel network at a rate controlled by drainage area and the fluvial erodibility coefficient (</w:t>
      </w:r>
      <w:proofErr w:type="gramStart"/>
      <w:r w:rsidRPr="009278E9">
        <w:t>e.g.</w:t>
      </w:r>
      <w:proofErr w:type="gramEnd"/>
      <w:r w:rsidRPr="009278E9">
        <w:t xml:space="preserve"> Whipple and Tucker, 1999; Royden and Perron, 2013) and then spread to hillslopes (e.g. Mudd and Furbish, 2007; Reinhardt et al., 2007; Prince and </w:t>
      </w:r>
      <w:proofErr w:type="spellStart"/>
      <w:r w:rsidRPr="009278E9">
        <w:t>Spotila</w:t>
      </w:r>
      <w:proofErr w:type="spellEnd"/>
      <w:r w:rsidRPr="009278E9">
        <w:t>, 2013). Because these signals propagate upslope, they can be thought of as ‘bottom-up’ drivers of landscape transience (</w:t>
      </w:r>
      <w:proofErr w:type="gramStart"/>
      <w:r w:rsidRPr="009278E9">
        <w:t>e.g.</w:t>
      </w:r>
      <w:proofErr w:type="gramEnd"/>
      <w:r w:rsidRPr="009278E9">
        <w:t xml:space="preserve"> Bishop, 2007). However, if erodibility coefficients or sediment transport coefficients change,</w:t>
      </w:r>
      <w:r>
        <w:t xml:space="preserve"> </w:t>
      </w:r>
      <w:r>
        <w:rPr>
          <w:color w:val="FF0000"/>
        </w:rPr>
        <w:t>or erodibility!</w:t>
      </w:r>
      <w:r w:rsidRPr="009278E9">
        <w:t xml:space="preserve"> we might reasonably expect the entire landscape to act in concert.  </w:t>
      </w:r>
    </w:p>
    <w:p w14:paraId="556C62FB" w14:textId="77777777" w:rsidR="009278E9" w:rsidRDefault="009278E9" w:rsidP="002658A8"/>
    <w:p w14:paraId="5162F0F3" w14:textId="0626DECB" w:rsidR="009278E9" w:rsidRDefault="009278E9" w:rsidP="002658A8">
      <w:r w:rsidRPr="009278E9">
        <w:t xml:space="preserve">In soil mantled landscapes, the relationship between ridgetop curvature and hillslope relief can be a powerful indicator of landscape transience. Roering et al. (2007) demonstrated that normalized forms of relief (R*) and hilltop curvature (E*) should lie on a single curve if a hillslope is in steady state. Deviations from this curve, therefore, should indicate landscape transience, as demonstrated by Hurst et al. (2013a). In this contribution I show that one should be able to resolve a doubling of erosion rate using this technique, and that the signal should persist for hundreds to thousands of years in most </w:t>
      </w:r>
      <w:proofErr w:type="gramStart"/>
      <w:r w:rsidRPr="009278E9">
        <w:t>landscapes</w:t>
      </w:r>
      <w:proofErr w:type="gramEnd"/>
    </w:p>
    <w:p w14:paraId="5159F76A" w14:textId="42CEF31B" w:rsidR="009278E9" w:rsidRDefault="009278E9" w:rsidP="002658A8">
      <w:pPr>
        <w:rPr>
          <w:color w:val="FF0000"/>
        </w:rPr>
      </w:pPr>
      <w:r w:rsidRPr="009278E9">
        <w:rPr>
          <w:color w:val="FF0000"/>
        </w:rPr>
        <w:t>Maybe use relief vs curvature</w:t>
      </w:r>
      <w:r>
        <w:rPr>
          <w:color w:val="FF0000"/>
        </w:rPr>
        <w:t xml:space="preserve"> BUT AT LEAST SLOPE BREAK IS USED</w:t>
      </w:r>
    </w:p>
    <w:p w14:paraId="2E50703A" w14:textId="15C102D7" w:rsidR="009278E9" w:rsidRPr="009278E9" w:rsidRDefault="009278E9" w:rsidP="002658A8">
      <w:pPr>
        <w:rPr>
          <w:color w:val="FF0000"/>
        </w:rPr>
      </w:pPr>
      <w:r>
        <w:lastRenderedPageBreak/>
        <w:t>(</w:t>
      </w:r>
      <w:proofErr w:type="gramStart"/>
      <w:r>
        <w:t>e.g.</w:t>
      </w:r>
      <w:proofErr w:type="gramEnd"/>
      <w:r>
        <w:t xml:space="preserve"> </w:t>
      </w:r>
      <w:proofErr w:type="spellStart"/>
      <w:r>
        <w:t>Schoenbohm</w:t>
      </w:r>
      <w:proofErr w:type="spellEnd"/>
      <w:r>
        <w:t xml:space="preserve"> et al., 2004; Gallen et al., 2011; Anderson et al., 2012; Prince and </w:t>
      </w:r>
      <w:proofErr w:type="spellStart"/>
      <w:r>
        <w:t>Spotila</w:t>
      </w:r>
      <w:proofErr w:type="spellEnd"/>
      <w:r>
        <w:t>, 2013</w:t>
      </w:r>
    </w:p>
    <w:p w14:paraId="5300A154" w14:textId="0C90417C" w:rsidR="00C26311" w:rsidRDefault="00D84A6F" w:rsidP="00F5258E">
      <w:pPr>
        <w:pStyle w:val="Heading1"/>
      </w:pPr>
      <w:r>
        <w:t xml:space="preserve">Old </w:t>
      </w:r>
      <w:r w:rsidR="00F5258E">
        <w:t>References</w:t>
      </w:r>
    </w:p>
    <w:p w14:paraId="06E9EC2C" w14:textId="77777777" w:rsidR="00E16B0E" w:rsidRDefault="00E16B0E" w:rsidP="00E16B0E">
      <w:r>
        <w:t>Bell, F. G. (2005). ENGINEERING GEOLOGY| Problematic Rocks.</w:t>
      </w:r>
    </w:p>
    <w:p w14:paraId="2A1CC24C" w14:textId="634E2189" w:rsidR="00E16B0E" w:rsidRDefault="00E16B0E" w:rsidP="00E16B0E">
      <w:r>
        <w:t xml:space="preserve">Bursztyn, N., Pederson, J. L., Tressler, C., Mackley, R. D., &amp; Mitchell, K. J. (2015). Rock strength along a fluvial transect of the Colorado Plateau – quantifying a fundamental control on geomorphology. Earth and Planetary Science Letters, 429, 90–100. </w:t>
      </w:r>
      <w:proofErr w:type="gramStart"/>
      <w:r>
        <w:t>doi:10.1016/j.epsl</w:t>
      </w:r>
      <w:proofErr w:type="gramEnd"/>
      <w:r>
        <w:t>.2015.07.042</w:t>
      </w:r>
    </w:p>
    <w:p w14:paraId="47698293" w14:textId="0C4FCA9A" w:rsidR="00E16B0E" w:rsidRDefault="00E16B0E" w:rsidP="00E16B0E">
      <w:r>
        <w:t>Chapin, C. E., Cather, S. M., &amp; Keller, G. R. (1994). Tectonic setting of the axial basins of the northern and central Rio Grande rift. Special Papers-Geological Society of America, 5–5.</w:t>
      </w:r>
    </w:p>
    <w:p w14:paraId="011FC3BE" w14:textId="1121C3FE" w:rsidR="00E16B0E" w:rsidRDefault="00E16B0E" w:rsidP="00E16B0E">
      <w:r>
        <w:t xml:space="preserve">Chilton, K. D., &amp; </w:t>
      </w:r>
      <w:proofErr w:type="spellStart"/>
      <w:r>
        <w:t>Spotila</w:t>
      </w:r>
      <w:proofErr w:type="spellEnd"/>
      <w:r>
        <w:t xml:space="preserve">, J. A. (2020). Preservation of Valley and Ridge topography via delivery of resistant, ridge-sourced boulders to hillslopes and channels, Southern Appalachian Mountains, U.S.A. Geomorphology, 365, 107263. </w:t>
      </w:r>
      <w:proofErr w:type="gramStart"/>
      <w:r>
        <w:t>doi:10.1016/j.geomorph</w:t>
      </w:r>
      <w:proofErr w:type="gramEnd"/>
      <w:r>
        <w:t>.2020.107263</w:t>
      </w:r>
    </w:p>
    <w:p w14:paraId="1782C123" w14:textId="4EEDADF9" w:rsidR="00176E4A" w:rsidRDefault="00176E4A" w:rsidP="00176E4A">
      <w:r>
        <w:t>Darling, A., &amp; Whipple, K. (08 2015). Geomorphic constraints on the age of the western Grand Canyon. Geosphere, 11(4), 958–976. doi:10.1130/GES01131.1</w:t>
      </w:r>
    </w:p>
    <w:p w14:paraId="0F38144F" w14:textId="71DBB41A" w:rsidR="00E16B0E" w:rsidRDefault="00E16B0E" w:rsidP="00176E4A">
      <w:r>
        <w:t>Decker, D. D., Polyak, V. J., Asmerom, Y., &amp; Lachniet, M. S. (2018). U--Pb dating of cave spar: a new shallow crust landscape evolution tool. Tectonics, 37(1), 208–223.</w:t>
      </w:r>
    </w:p>
    <w:p w14:paraId="07FC221E" w14:textId="100F36D6" w:rsidR="00E16B0E" w:rsidRDefault="00E16B0E" w:rsidP="00176E4A">
      <w:r>
        <w:t>DiBiase, R. A., Rossi, M. W., &amp; Neely, A. B. (2018). Fracture density and grain size controls on the relief structure of bedrock landscapes. Geology, 46(5), 399–402. doi:10.1130/G40006.1</w:t>
      </w:r>
    </w:p>
    <w:p w14:paraId="3E91BE5B" w14:textId="64544282" w:rsidR="00E16B0E" w:rsidRDefault="00E16B0E" w:rsidP="00176E4A">
      <w:r>
        <w:t xml:space="preserve">DiBiase, R. A., Whipple, K. X., </w:t>
      </w:r>
      <w:proofErr w:type="spellStart"/>
      <w:r>
        <w:t>Heimsath</w:t>
      </w:r>
      <w:proofErr w:type="spellEnd"/>
      <w:r>
        <w:t xml:space="preserve">, A. M., &amp; Ouimet, W. B. (2010). Landscape form and millennial erosion rates in the San Gabriel Mountains, CA. </w:t>
      </w:r>
      <w:proofErr w:type="gramStart"/>
      <w:r>
        <w:t>Earth</w:t>
      </w:r>
      <w:proofErr w:type="gramEnd"/>
      <w:r>
        <w:t xml:space="preserve"> and Planetary Science Letters, 289(1), 134–144. </w:t>
      </w:r>
      <w:proofErr w:type="gramStart"/>
      <w:r>
        <w:t>doi:10.1016/j.epsl</w:t>
      </w:r>
      <w:proofErr w:type="gramEnd"/>
      <w:r>
        <w:t>.2009.10.03</w:t>
      </w:r>
    </w:p>
    <w:p w14:paraId="228237A3" w14:textId="4B7E2217" w:rsidR="00E16B0E" w:rsidRDefault="00176E4A" w:rsidP="00176E4A">
      <w:r>
        <w:t>Duvall, A., Kirby, E., &amp; Burbank, D. (2004). Tectonic and lithologic controls on bedrock channel profiles and processes in coastal California. Journal of Geophysical Research: Earth Surface, 109(F3). doi:10.1029/2003JF000086</w:t>
      </w:r>
    </w:p>
    <w:p w14:paraId="40EEB5EE" w14:textId="6F5DF765" w:rsidR="00B47A53" w:rsidRDefault="00B47A53" w:rsidP="00176E4A">
      <w:r>
        <w:t xml:space="preserve">Forte, A. M., </w:t>
      </w:r>
      <w:proofErr w:type="spellStart"/>
      <w:r>
        <w:t>Yanites</w:t>
      </w:r>
      <w:proofErr w:type="spellEnd"/>
      <w:r>
        <w:t>, B. J., &amp; Whipple, K. X. (2016). Complexities of landscape evolution during incision through layered stratigraphy with contrasts in rock strength. Earth Surface Processes and Landforms, 41(12), 1736–1757. doi:10.1002/esp.3947</w:t>
      </w:r>
      <w:r w:rsidR="00E40670" w:rsidRPr="00E40670">
        <w:t xml:space="preserve"> </w:t>
      </w:r>
      <w:r w:rsidR="00E40670">
        <w:t>Finnegan, N. J., Klier, R. A., Johnstone, S., Pfeiffer, A. M., &amp; Johnson, K. (2017). Field evidence for the control of grain size and sediment supply on steady-state bedrock river channel slopes in a tectonically active setting. Earth Surface Processes and Landforms, 42(14), 2338–2349.</w:t>
      </w:r>
    </w:p>
    <w:p w14:paraId="1732E1E8" w14:textId="1AC4B190" w:rsidR="00176E4A" w:rsidRDefault="00E16B0E" w:rsidP="00176E4A">
      <w:r>
        <w:t xml:space="preserve">Harel, M.-A., Mudd, S. M., &amp; Attal, M. (2016). Global analysis of the stream power law parameters based on worldwide 10Be denudation rates. Geomorphology, 268, 184–196. </w:t>
      </w:r>
      <w:proofErr w:type="gramStart"/>
      <w:r>
        <w:t>doi:10.1016/j.geomorph</w:t>
      </w:r>
      <w:proofErr w:type="gramEnd"/>
      <w:r>
        <w:t>.2016.05.035</w:t>
      </w:r>
    </w:p>
    <w:p w14:paraId="06DC8E93" w14:textId="3EED0EE2" w:rsidR="00A47B90" w:rsidRDefault="00A47B90" w:rsidP="00176E4A">
      <w:r>
        <w:t xml:space="preserve">Healy, D., Rizzo, R. E., Cornwell, D. G., Farrell, N. J. C., Watkins, H., Timms, N. E., … Smith, M. (2017). </w:t>
      </w:r>
      <w:proofErr w:type="spellStart"/>
      <w:r>
        <w:t>FracPaQ</w:t>
      </w:r>
      <w:proofErr w:type="spellEnd"/>
      <w:r>
        <w:t>: A MATLABTM toolbox for the quantification of fracture patterns. Journal of Structural Geology, 95, 1–16.</w:t>
      </w:r>
    </w:p>
    <w:p w14:paraId="3295456A" w14:textId="4023C7A3" w:rsidR="00E16B0E" w:rsidRDefault="00E16B0E" w:rsidP="00176E4A">
      <w:r>
        <w:t xml:space="preserve">Hill, C. A. (1987). Geology of Carlsbad cavern and other caves in the Guadalupe Mountains, </w:t>
      </w:r>
      <w:proofErr w:type="gramStart"/>
      <w:r>
        <w:t>New Mexico</w:t>
      </w:r>
      <w:proofErr w:type="gramEnd"/>
      <w:r>
        <w:t xml:space="preserve"> and Texas. Bull. 117, New Mexico Bureau of Mines and Minerals Resources.</w:t>
      </w:r>
    </w:p>
    <w:p w14:paraId="56BEA5D4" w14:textId="77777777" w:rsidR="00E16B0E" w:rsidRDefault="00E16B0E" w:rsidP="00E16B0E">
      <w:r>
        <w:lastRenderedPageBreak/>
        <w:t>Hill, C. A., &amp; Others. (2000). Overview of the geologic history of cave development in the Guadalupe Mountains, New Mexico. Journal of Cave and Karst Studies, 62(2), 60–71.</w:t>
      </w:r>
    </w:p>
    <w:p w14:paraId="37AE83F8" w14:textId="256FF5EB" w:rsidR="00E16B0E" w:rsidRDefault="00E16B0E" w:rsidP="00176E4A">
      <w:r>
        <w:t>Hill, C. A. (2006). Geology of the Guadalupe Mountains: An overview of recent ideas. Caves and karst of southeastern New Mexico: Guidebook, 57th Field Conference, New Mexico Geological Society, Guidebook, 57th Field Conference, 145–150.</w:t>
      </w:r>
    </w:p>
    <w:p w14:paraId="5339F24A" w14:textId="7DB6FF9F" w:rsidR="00A47B90" w:rsidRDefault="00A47B90" w:rsidP="00176E4A">
      <w:r>
        <w:t>Hilley, G. E., &amp; Arrowsmith, J. R. (2008). Geomorphic response to uplift along the Dragon’s Back pressure ridge, Carrizo Plain, California. Geology, 36(5), 367–370.</w:t>
      </w:r>
    </w:p>
    <w:p w14:paraId="70797B28" w14:textId="167E586A" w:rsidR="00B47A53" w:rsidRDefault="00B47A53" w:rsidP="00176E4A">
      <w:r>
        <w:t>Hoffman, L. L. (2014). Spatial variability of erosion patterns along the eastern margin of the Rio Grande Rift. Illinois State University.</w:t>
      </w:r>
    </w:p>
    <w:p w14:paraId="71940882" w14:textId="77777777" w:rsidR="00B47A53" w:rsidRDefault="00B47A53" w:rsidP="00B47A53">
      <w:r>
        <w:t xml:space="preserve">Jansen, J. D., </w:t>
      </w:r>
      <w:proofErr w:type="spellStart"/>
      <w:r>
        <w:t>Codilean</w:t>
      </w:r>
      <w:proofErr w:type="spellEnd"/>
      <w:r>
        <w:t>, A. T., Bishop, P., &amp; Hoey, T. B. (2010). Scale dependence of lithological control on topography: Bedrock channel geometry and catchment morphometry in western Scotland. The Journal of geology, 118(3), 223–246.</w:t>
      </w:r>
    </w:p>
    <w:p w14:paraId="2B07A762" w14:textId="2A447985" w:rsidR="00E16B0E" w:rsidRDefault="00E16B0E" w:rsidP="00E16B0E">
      <w:r>
        <w:t>Johnson, J. P. L., Whipple, K. X., Sklar, L. S., &amp; Hanks, T. C. (2009). Transport slopes, sediment cover, and bedrock channel incision in the Henry Mountains, Utah. Journal of Geophysical Research: Earth Surface, 114(F2). doi:10.1029/2007JF000862</w:t>
      </w:r>
    </w:p>
    <w:p w14:paraId="2F4CFE5A" w14:textId="77777777" w:rsidR="00B47A53" w:rsidRDefault="00B47A53" w:rsidP="00B47A53">
      <w:r>
        <w:t xml:space="preserve">Katz, O., </w:t>
      </w:r>
      <w:proofErr w:type="spellStart"/>
      <w:r>
        <w:t>Reches</w:t>
      </w:r>
      <w:proofErr w:type="spellEnd"/>
      <w:r>
        <w:t>, Z., &amp; Roegiers, J.-C. (2000). Evaluation of mechanical rock properties using a Schmidt Hammer. International Journal of rock mechanics and mining sciences, 37(4), 723–728.</w:t>
      </w:r>
    </w:p>
    <w:p w14:paraId="1588B2DF" w14:textId="77777777" w:rsidR="00B47A53" w:rsidRDefault="00B47A53" w:rsidP="00B47A53">
      <w:r>
        <w:t>Keen-Zebert, A., Hudson, M. R., Shepherd, S. L., &amp; Thaler, E. A. (2017). The effect of lithology on valley width, terrace distribution, and bedload provenance in a tectonically stable catchment with flat-lying stratigraphy. Earth Surface Processes and Landforms, 42(10), 1573–1587.</w:t>
      </w:r>
    </w:p>
    <w:p w14:paraId="1FF6B5AA" w14:textId="692039D8" w:rsidR="00B47A53" w:rsidRDefault="00B47A53" w:rsidP="00E16B0E">
      <w:r>
        <w:t xml:space="preserve">Kerans, C., Zahm, C., Garcia-Fresca, B., &amp; Harris, P. M. (2017). Guadalupe Mountains, West </w:t>
      </w:r>
      <w:proofErr w:type="gramStart"/>
      <w:r>
        <w:t>Texas</w:t>
      </w:r>
      <w:proofErr w:type="gramEnd"/>
      <w:r>
        <w:t xml:space="preserve"> and New Mexico: Key excursions. AAPG Bulletin, 101(4), 465–474.</w:t>
      </w:r>
    </w:p>
    <w:p w14:paraId="1457FACC" w14:textId="68CAA28B" w:rsidR="00B47A53" w:rsidRDefault="00B47A53" w:rsidP="00E16B0E">
      <w:r>
        <w:t>Kirby, E., &amp; Whipple, K. X. (2012). Expression of active tectonics in erosional landscapes. Journal of structural geology, 44, 54–75.</w:t>
      </w:r>
    </w:p>
    <w:p w14:paraId="2DE7EAC7" w14:textId="77777777" w:rsidR="00B47A53" w:rsidRDefault="00B47A53" w:rsidP="00E16B0E">
      <w:r>
        <w:t xml:space="preserve">Konare, A., </w:t>
      </w:r>
      <w:proofErr w:type="spellStart"/>
      <w:r>
        <w:t>Zakey</w:t>
      </w:r>
      <w:proofErr w:type="spellEnd"/>
      <w:r>
        <w:t xml:space="preserve">, A. S., Solmon, F., Giorgi, F., Rauscher, S., </w:t>
      </w:r>
      <w:proofErr w:type="spellStart"/>
      <w:r>
        <w:t>Ibrah</w:t>
      </w:r>
      <w:proofErr w:type="spellEnd"/>
      <w:r>
        <w:t xml:space="preserve">, S., &amp; Bi, X. (2008). A regional climate </w:t>
      </w:r>
      <w:proofErr w:type="spellStart"/>
      <w:r>
        <w:t>modeling</w:t>
      </w:r>
      <w:proofErr w:type="spellEnd"/>
      <w:r>
        <w:t xml:space="preserve"> study of the effect of desert dust on the West African monsoon. Journal of Geophysical Research: Atmospheres, 113(D12).</w:t>
      </w:r>
    </w:p>
    <w:p w14:paraId="27A42D07" w14:textId="60BC2BC4" w:rsidR="00E16B0E" w:rsidRDefault="00E16B0E" w:rsidP="00E16B0E">
      <w:r>
        <w:t>Lai, L. S.-H., Roering, J. J., Finnegan, N. J., Dorsey, R. J., &amp; Yen, J.-Y. (2021). Coarse sediment supply sets the slope of bedrock channels in rapidly uplifting terrain: Field and topographic evidence from eastern Taiwan. Earth Surface Processes and Landforms, 46(13), 2671–2689. doi:10.1002/esp.5200</w:t>
      </w:r>
    </w:p>
    <w:p w14:paraId="6EBF6B0D" w14:textId="6B41BC75" w:rsidR="00E16B0E" w:rsidRDefault="00E16B0E" w:rsidP="00176E4A">
      <w:r>
        <w:t>Montgomery, D. R., &amp; Gran, K. B. (2001). Downstream variations in the width of bedrock channels. Water Resources Research, 37(6), 1841–1846. doi:10.1029/2000WR900393</w:t>
      </w:r>
    </w:p>
    <w:p w14:paraId="53E7B649" w14:textId="046194FB" w:rsidR="00E16B0E" w:rsidRDefault="00E16B0E" w:rsidP="00176E4A">
      <w:r>
        <w:t>Murphy, B., Johnson, J., Gasparini, N., &amp; Sklar, L. (04 2016). Chemical weathering as a mechanism for the climatic control of bedrock river incision. Nature, 532, 223–227. doi:10.1038/nature17449</w:t>
      </w:r>
    </w:p>
    <w:p w14:paraId="0F795E9C" w14:textId="77777777" w:rsidR="00B47A53" w:rsidRDefault="00B47A53" w:rsidP="00B47A53">
      <w:r>
        <w:t>National Park Service Resources Inventory Program Lakewood Colorado, (2007). Digital geologic map of Guadalupe Mountains National Park and vicinity, Texas (NPS, GRD, GRE, GUMO).</w:t>
      </w:r>
    </w:p>
    <w:p w14:paraId="2E9D0620" w14:textId="3FEA0B09" w:rsidR="00B47A53" w:rsidRDefault="00B47A53" w:rsidP="00176E4A">
      <w:r>
        <w:t xml:space="preserve">Niedzielski, T., </w:t>
      </w:r>
      <w:proofErr w:type="spellStart"/>
      <w:r>
        <w:t>Migoń</w:t>
      </w:r>
      <w:proofErr w:type="spellEnd"/>
      <w:r>
        <w:t>, P., &amp; Placek, A. (2009). A minimum sample size required from Schmidt hammer measurements. Earth Surface Processes and Landforms: The Journal of the British Geomorphological Research Group, 34(13), 1713–1725.</w:t>
      </w:r>
    </w:p>
    <w:p w14:paraId="15F1074D" w14:textId="6B96F430" w:rsidR="00176E4A" w:rsidRDefault="00E16B0E" w:rsidP="00176E4A">
      <w:r>
        <w:lastRenderedPageBreak/>
        <w:t>Perne, M., Covington, M. D., Thaler, E. A., &amp; Myre, J. M. (2017). Steady state, erosional continuity, and the topography of landscapes developed in layered rocks. Earth Surface Dynamics, 5(1), 85–100. doi:10.5194/esurf-5-85-2017</w:t>
      </w:r>
    </w:p>
    <w:p w14:paraId="1922B905" w14:textId="7F125486" w:rsidR="00B47A53" w:rsidRDefault="00B47A53" w:rsidP="00176E4A">
      <w:r>
        <w:t xml:space="preserve">Phelps, R. M., Kerans, C., Scott, S. Z., Janson, X., &amp; </w:t>
      </w:r>
      <w:proofErr w:type="spellStart"/>
      <w:r>
        <w:t>Bellian</w:t>
      </w:r>
      <w:proofErr w:type="spellEnd"/>
      <w:r>
        <w:t>, J. A. (2008). Three-dimensional modelling and sequence stratigraphy of a carbonate ramp-to-shelf transition, Permian Upper San Andres Formation. Sedimentology, 55(6), 1777–1813.</w:t>
      </w:r>
    </w:p>
    <w:p w14:paraId="64AA67C6" w14:textId="65A9DC90" w:rsidR="00B47A53" w:rsidRDefault="00B47A53" w:rsidP="00176E4A">
      <w:r>
        <w:t xml:space="preserve">Ricketts, J. W., Karlstrom, K. E., </w:t>
      </w:r>
      <w:proofErr w:type="spellStart"/>
      <w:r>
        <w:t>Priewisch</w:t>
      </w:r>
      <w:proofErr w:type="spellEnd"/>
      <w:r>
        <w:t>, A., Crossey, L. J., Polyak, V. J., &amp; Asmerom, Y. (2014). Quaternary extension in the Rio Grande rift at elevated strain rates recorded in travertine deposits, central New Mexico. Lithosphere, 6(1), 3–16.</w:t>
      </w:r>
    </w:p>
    <w:p w14:paraId="41BA5830" w14:textId="77777777" w:rsidR="00B47A53" w:rsidRDefault="00B47A53" w:rsidP="00B47A53">
      <w:r>
        <w:t xml:space="preserve">Scharf, T. E., </w:t>
      </w:r>
      <w:proofErr w:type="spellStart"/>
      <w:r>
        <w:t>Codilean</w:t>
      </w:r>
      <w:proofErr w:type="spellEnd"/>
      <w:r>
        <w:t xml:space="preserve">, A. T., De Wit, M., Jansen, J. D., &amp; Kubik, P. W. (2013). Strong rocks sustain ancient </w:t>
      </w:r>
      <w:proofErr w:type="spellStart"/>
      <w:r>
        <w:t>postorogenic</w:t>
      </w:r>
      <w:proofErr w:type="spellEnd"/>
      <w:r>
        <w:t xml:space="preserve"> topography in southern Africa. Geology, 41(3), 331–334.</w:t>
      </w:r>
    </w:p>
    <w:p w14:paraId="407F6C49" w14:textId="1A736497" w:rsidR="00B47A53" w:rsidRDefault="00B47A53" w:rsidP="00176E4A">
      <w:r>
        <w:t xml:space="preserve">Scholle, P. A., Ulmer, D. S., &amp; Melim, L. A. (1992). Late-stage calcites in the Permian Capitan Formation and its equivalents, Delaware Basin margin, west </w:t>
      </w:r>
      <w:proofErr w:type="gramStart"/>
      <w:r>
        <w:t>Texas</w:t>
      </w:r>
      <w:proofErr w:type="gramEnd"/>
      <w:r>
        <w:t xml:space="preserve"> and New Mexico: evidence for replacement of precursor evaporites. Sedimentology, 39(2), 207–234.</w:t>
      </w:r>
    </w:p>
    <w:p w14:paraId="314FAF51" w14:textId="77777777" w:rsidR="00E16B0E" w:rsidRDefault="00E16B0E" w:rsidP="00E16B0E">
      <w:proofErr w:type="spellStart"/>
      <w:r>
        <w:t>Schwanghart</w:t>
      </w:r>
      <w:proofErr w:type="spellEnd"/>
      <w:r>
        <w:t xml:space="preserve">, W., &amp; Scherler, D. (2014). Short Communication: </w:t>
      </w:r>
      <w:proofErr w:type="spellStart"/>
      <w:r>
        <w:t>TopoToolbox</w:t>
      </w:r>
      <w:proofErr w:type="spellEnd"/>
      <w:r>
        <w:t xml:space="preserve"> 2 – MATLAB-based software for topographic analysis and </w:t>
      </w:r>
      <w:proofErr w:type="spellStart"/>
      <w:r>
        <w:t>modeling</w:t>
      </w:r>
      <w:proofErr w:type="spellEnd"/>
      <w:r>
        <w:t xml:space="preserve"> in Earth surface sciences. Earth Surface Dynamics, 2(1), 1–7. doi:10.5194/esurf-2-1-2014</w:t>
      </w:r>
    </w:p>
    <w:p w14:paraId="0E5B02D3" w14:textId="24A61F67" w:rsidR="00E16B0E" w:rsidRDefault="00E16B0E" w:rsidP="00176E4A">
      <w:r>
        <w:t>Sklar, L. S., &amp; Dietrich, W. E. (12 2001). Sediment and rock strength controls on river incision into bedrock. Geology, 29(12), 1087–1090. doi:10.1130/0091-7613(2001)029&lt;</w:t>
      </w:r>
      <w:proofErr w:type="gramStart"/>
      <w:r>
        <w:t>1087:SARSCO</w:t>
      </w:r>
      <w:proofErr w:type="gramEnd"/>
      <w:r>
        <w:t>&gt;2.0.CO;2</w:t>
      </w:r>
    </w:p>
    <w:p w14:paraId="140F8A89" w14:textId="2B00FE9A" w:rsidR="00E16B0E" w:rsidRDefault="00E16B0E" w:rsidP="00176E4A">
      <w:proofErr w:type="spellStart"/>
      <w:r>
        <w:t>Spotila</w:t>
      </w:r>
      <w:proofErr w:type="spellEnd"/>
      <w:r>
        <w:t xml:space="preserve">, J. A., Moskey, K. A., &amp; Prince, P. S. (2015). Geologic controls on bedrock channel width in large, </w:t>
      </w:r>
      <w:proofErr w:type="gramStart"/>
      <w:r>
        <w:t>slowly-eroding</w:t>
      </w:r>
      <w:proofErr w:type="gramEnd"/>
      <w:r>
        <w:t xml:space="preserve"> catchments: Case study of the New River in eastern North America. Geomorphology, 230, 51–63. </w:t>
      </w:r>
      <w:proofErr w:type="gramStart"/>
      <w:r>
        <w:t>doi:10.1016/j.geomorph</w:t>
      </w:r>
      <w:proofErr w:type="gramEnd"/>
      <w:r>
        <w:t>.2014.11.004</w:t>
      </w:r>
    </w:p>
    <w:p w14:paraId="32B47FC5" w14:textId="27CB4A7F" w:rsidR="00E16B0E" w:rsidRDefault="00E16B0E" w:rsidP="00E16B0E">
      <w:r>
        <w:t>Thaler, E. A., &amp; Covington, M. D. (2016). The influence of sandstone caprock material on bedrock channel steepness within a tectonically passive setting: Buffalo National River Basin, Arkansas, USA. Journal of Geophysical Research: Earth Surface, 121(9), 1635–1650. doi:10.1002/2015JF003771</w:t>
      </w:r>
    </w:p>
    <w:p w14:paraId="3CF5AACD" w14:textId="6F68336E" w:rsidR="00B47A53" w:rsidRDefault="00B47A53" w:rsidP="00E16B0E">
      <w:r>
        <w:t xml:space="preserve">Tranel, L. M., &amp; Happel, A. A. (2020). Evaluating escarpment evolution and bedrock erosion rates in the western Guadalupe Mountains, West </w:t>
      </w:r>
      <w:proofErr w:type="gramStart"/>
      <w:r>
        <w:t>Texas</w:t>
      </w:r>
      <w:proofErr w:type="gramEnd"/>
      <w:r>
        <w:t xml:space="preserve"> and New Mexico. Geomorphology, 368, 107335.</w:t>
      </w:r>
    </w:p>
    <w:p w14:paraId="5A62E1F6" w14:textId="056A8C62" w:rsidR="00B47A53" w:rsidRDefault="00B47A53" w:rsidP="00B47A53">
      <w:r>
        <w:t>US Geologic Survey, 2017, 1/3rd arc-second digital elevation models (DEMs). USGS National Map 3DEP downloadable data collection.</w:t>
      </w:r>
    </w:p>
    <w:p w14:paraId="3733B615" w14:textId="11592BAB" w:rsidR="00B47A53" w:rsidRDefault="00B47A53" w:rsidP="00E16B0E">
      <w:proofErr w:type="spellStart"/>
      <w:r>
        <w:t>Verdian</w:t>
      </w:r>
      <w:proofErr w:type="spellEnd"/>
      <w:r>
        <w:t>, J. P., Sklar, L. S., Riebe, C. S., &amp; Moore, J. R. (2021). Sediment size on talus slopes correlates with fracture spacing on bedrock cliffs: implications for predicting initial sediment size distributions on hillslopes. Earth Surface Dynamics, 9(4), 1073–1090.</w:t>
      </w:r>
    </w:p>
    <w:p w14:paraId="2B504AD6" w14:textId="48BD4BB6" w:rsidR="00E16B0E" w:rsidRDefault="00E16B0E" w:rsidP="00176E4A">
      <w:r>
        <w:t>Whipple, K. X., &amp; Tucker, G. E. (1999). Dynamics of the stream-power river incision model: Implications for height limits of mountain ranges, landscape response timescales, and research needs. Journal of Geophysical Research: Solid Earth, 104(B8), 17661–17674. doi:10.1029/1999JB900120</w:t>
      </w:r>
    </w:p>
    <w:p w14:paraId="41ECD8ED" w14:textId="0822F857" w:rsidR="00E16B0E" w:rsidRDefault="00E16B0E" w:rsidP="00E16B0E">
      <w:proofErr w:type="spellStart"/>
      <w:r>
        <w:t>Wobus</w:t>
      </w:r>
      <w:proofErr w:type="spellEnd"/>
      <w:r>
        <w:t xml:space="preserve">, C., Whipple, K. X., Kirby, E., Snyder, N., Johnson, J., </w:t>
      </w:r>
      <w:proofErr w:type="spellStart"/>
      <w:r>
        <w:t>Spyropolou</w:t>
      </w:r>
      <w:proofErr w:type="spellEnd"/>
      <w:r>
        <w:t>, K., … Sheehan, D. (01 2006). Tectonics from topography: Procedures, promise, and pitfalls. Tectonics, Climate, and Landscape Evolution. doi:10.1130/2006.2398(04)</w:t>
      </w:r>
    </w:p>
    <w:p w14:paraId="42ABE221" w14:textId="5920246F" w:rsidR="00176E4A" w:rsidRDefault="00176E4A" w:rsidP="00176E4A">
      <w:r>
        <w:lastRenderedPageBreak/>
        <w:t xml:space="preserve">Wohl, E. E., Greenbaum, N., Schick, A. P., &amp; Baker, V. R. (1994). Controls on bedrock channel incision along </w:t>
      </w:r>
      <w:proofErr w:type="spellStart"/>
      <w:r>
        <w:t>nahal</w:t>
      </w:r>
      <w:proofErr w:type="spellEnd"/>
      <w:r>
        <w:t xml:space="preserve"> </w:t>
      </w:r>
      <w:proofErr w:type="spellStart"/>
      <w:r>
        <w:t>paran</w:t>
      </w:r>
      <w:proofErr w:type="spellEnd"/>
      <w:r>
        <w:t>, Israel. Earth Surface Processes and Landforms, 19(1), 1–13. doi:10.1002/esp.3290190102</w:t>
      </w:r>
    </w:p>
    <w:p w14:paraId="4C35A300" w14:textId="77777777" w:rsidR="00A47B90" w:rsidRDefault="00A47B90" w:rsidP="00A47B90">
      <w:proofErr w:type="spellStart"/>
      <w:r>
        <w:t>Yanites</w:t>
      </w:r>
      <w:proofErr w:type="spellEnd"/>
      <w:r>
        <w:t xml:space="preserve">, B. J., Becker, J. K., </w:t>
      </w:r>
      <w:proofErr w:type="spellStart"/>
      <w:r>
        <w:t>Madritsch</w:t>
      </w:r>
      <w:proofErr w:type="spellEnd"/>
      <w:r>
        <w:t xml:space="preserve">, H., </w:t>
      </w:r>
      <w:proofErr w:type="spellStart"/>
      <w:r>
        <w:t>Schnellmann</w:t>
      </w:r>
      <w:proofErr w:type="spellEnd"/>
      <w:r>
        <w:t xml:space="preserve">, M., &amp; Ehlers, T. A. (2017). Lithologic effects on landscape response to base level changes: a </w:t>
      </w:r>
      <w:proofErr w:type="spellStart"/>
      <w:r>
        <w:t>modeling</w:t>
      </w:r>
      <w:proofErr w:type="spellEnd"/>
      <w:r>
        <w:t xml:space="preserve"> study in the context of the Eastern Jura Mountains, Switzerland. Journal of Geophysical Research: Earth Surface, 122(11), 2196–2222.</w:t>
      </w:r>
    </w:p>
    <w:p w14:paraId="40BB035A" w14:textId="77777777" w:rsidR="00A47B90" w:rsidRDefault="00A47B90" w:rsidP="00A47B90">
      <w:proofErr w:type="spellStart"/>
      <w:r>
        <w:t>Yanites</w:t>
      </w:r>
      <w:proofErr w:type="spellEnd"/>
      <w:r>
        <w:t>, B. J. (2018). The dynamics of channel slope, width, and sediment in actively eroding bedrock river systems. Journal of Geophysical Research: Earth Surface, 123(7), 1504–1527.</w:t>
      </w:r>
    </w:p>
    <w:p w14:paraId="635DC956" w14:textId="212B9813" w:rsidR="00F82885" w:rsidRDefault="00A47B90" w:rsidP="00DB4704">
      <w:r>
        <w:t xml:space="preserve">Zaleski, E., Eaton, D. W., </w:t>
      </w:r>
      <w:proofErr w:type="spellStart"/>
      <w:r>
        <w:t>Milkereit</w:t>
      </w:r>
      <w:proofErr w:type="spellEnd"/>
      <w:r>
        <w:t>, B., Roberts, B., Salisbury, M., &amp; Petrie, L. (1997). Seismic reflections from subvertical diabase dikes in an Archean terrane. Geology, 25(8), 707–710.</w:t>
      </w:r>
    </w:p>
    <w:p w14:paraId="311ACA49" w14:textId="60B7CC12" w:rsidR="00D84A6F" w:rsidRDefault="00D84A6F" w:rsidP="00D84A6F">
      <w:pPr>
        <w:pStyle w:val="Heading1"/>
      </w:pPr>
      <w:r>
        <w:t>New References</w:t>
      </w:r>
    </w:p>
    <w:p w14:paraId="2075D550" w14:textId="15D374CF" w:rsidR="00D84A6F" w:rsidRDefault="00D84A6F" w:rsidP="00DB4704">
      <w:r w:rsidRPr="00D84A6F">
        <w:t xml:space="preserve">Mudd, Simon &amp; Furbish, David. (1625). Influence of chemical denudation on hillslope morphology. Geomorphology J. </w:t>
      </w:r>
      <w:proofErr w:type="spellStart"/>
      <w:r w:rsidRPr="00D84A6F">
        <w:t>Geophys</w:t>
      </w:r>
      <w:proofErr w:type="spellEnd"/>
      <w:r w:rsidRPr="00D84A6F">
        <w:t>. Res. 109. 10.1029/2003JF000087.</w:t>
      </w:r>
    </w:p>
    <w:p w14:paraId="6C34EE35" w14:textId="2D59DF43" w:rsidR="00C876B8" w:rsidRDefault="00C876B8" w:rsidP="00DB4704">
      <w:r w:rsidRPr="00C876B8">
        <w:t xml:space="preserve">Shobe, C. M., Tucker, G. E., and Anderson, R. S. (2016), Hillslope-derived blocks retard river incision, </w:t>
      </w:r>
      <w:proofErr w:type="spellStart"/>
      <w:r w:rsidRPr="00C876B8">
        <w:t>Geophys</w:t>
      </w:r>
      <w:proofErr w:type="spellEnd"/>
      <w:r w:rsidRPr="00C876B8">
        <w:t>. Res. Lett., 43, 5070– 5078, doi:10.1002/2016GL069262.</w:t>
      </w:r>
    </w:p>
    <w:p w14:paraId="6BD6E5FA" w14:textId="1B661C1D" w:rsidR="00C876B8" w:rsidRDefault="00C876B8" w:rsidP="00DB4704">
      <w:r w:rsidRPr="00C876B8">
        <w:t>Neely, A. B., DiBiase, R. A., Corbett, L. B., Bierman, P. R., &amp; Caffee, M. W. (2019). Bedrock fracture density controls on hillslope erodibility in steep, rocky landscapes with patchy soil cover, southern California, USA. Earth and Planetary Science Letters, 522, 186-197.</w:t>
      </w:r>
    </w:p>
    <w:p w14:paraId="37514D5E" w14:textId="529112CA" w:rsidR="00C876B8" w:rsidRDefault="00C876B8" w:rsidP="00DB4704">
      <w:r w:rsidRPr="00C876B8">
        <w:t xml:space="preserve">Ben-Asher, M., Haviv, I., Roering, J. J., &amp; </w:t>
      </w:r>
      <w:proofErr w:type="spellStart"/>
      <w:r w:rsidRPr="00C876B8">
        <w:t>Crouvi</w:t>
      </w:r>
      <w:proofErr w:type="spellEnd"/>
      <w:r w:rsidRPr="00C876B8">
        <w:t>, O. (2019). The potential influence of dust flux and chemical weathering on hillslope morphology: Convex soil-mantled carbonate hillslopes in the Eastern Mediterranean. Geomorphology, 341, 203-215.</w:t>
      </w:r>
    </w:p>
    <w:p w14:paraId="228A9EE2" w14:textId="4947E6E5" w:rsidR="00C876B8" w:rsidRDefault="00C876B8" w:rsidP="00DB4704">
      <w:r w:rsidRPr="00C876B8">
        <w:t>Gilbert, G. K. (1909). The convexity of hilltops. The Journal of Geology, 17(4), 344-350.</w:t>
      </w:r>
    </w:p>
    <w:p w14:paraId="6671C7B7" w14:textId="56937AAD" w:rsidR="00C876B8" w:rsidRDefault="00C876B8" w:rsidP="00DB4704">
      <w:r w:rsidRPr="00C876B8">
        <w:t>Culling, W. E. H. (1960). Analytical theory of erosion. The Journal of Geology, 68(3), 336-344.</w:t>
      </w:r>
    </w:p>
    <w:p w14:paraId="72D634EF" w14:textId="3433C357" w:rsidR="00C876B8" w:rsidRDefault="00C876B8" w:rsidP="00DB4704">
      <w:r w:rsidRPr="00C876B8">
        <w:t>Roering, J. J., Kirchner, J. W., &amp; Dietrich, W. E. (1999). Evidence for nonlinear, diffusive sediment transport on hillslopes and implications for landscape morphology. Water Resources Research, 35(3), 853-870.</w:t>
      </w:r>
    </w:p>
    <w:p w14:paraId="40D9C203" w14:textId="370DFDFA" w:rsidR="00C876B8" w:rsidRDefault="00C876B8" w:rsidP="00DB4704">
      <w:r w:rsidRPr="00C876B8">
        <w:t>Tucker, G. E., &amp; Bras, R. L. (1998). Hillslope processes, drainage density, and landscape morphology. Water resources research, 34(10), 2751-2764.</w:t>
      </w:r>
    </w:p>
    <w:p w14:paraId="688514EF" w14:textId="77777777" w:rsidR="008D564B" w:rsidRDefault="008D564B" w:rsidP="00DB4704"/>
    <w:p w14:paraId="66C4C4E5" w14:textId="78CF3EBF" w:rsidR="008D564B" w:rsidRDefault="008D564B" w:rsidP="00DB4704">
      <w:r>
        <w:t xml:space="preserve">Mikey code </w:t>
      </w:r>
      <w:r w:rsidRPr="008D564B">
        <w:t>https://github.com/mikafur32/PebbleCounts-Application-UI-and-Excel-Compiler/tree/main</w:t>
      </w:r>
    </w:p>
    <w:p w14:paraId="2A32E5DB" w14:textId="703397E1" w:rsidR="0016042B" w:rsidRDefault="0016042B" w:rsidP="00DB4704"/>
    <w:p w14:paraId="5978B75D" w14:textId="77777777" w:rsidR="00755433" w:rsidRDefault="00755433" w:rsidP="00DB4704"/>
    <w:p w14:paraId="2C559DEC" w14:textId="3D750F2A" w:rsidR="00755433" w:rsidRDefault="00755433" w:rsidP="00DB4704">
      <w:r>
        <w:rPr>
          <w:noProof/>
        </w:rPr>
        <w:lastRenderedPageBreak/>
        <w:drawing>
          <wp:inline distT="0" distB="0" distL="0" distR="0" wp14:anchorId="46C496C0" wp14:editId="469249B9">
            <wp:extent cx="6372225" cy="3815080"/>
            <wp:effectExtent l="0" t="0" r="0" b="0"/>
            <wp:docPr id="160121719" name="Picture 3" descr="A graph of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719" name="Picture 3" descr="A graph of different sizes and shape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2225" cy="3815080"/>
                    </a:xfrm>
                    <a:prstGeom prst="rect">
                      <a:avLst/>
                    </a:prstGeom>
                    <a:noFill/>
                  </pic:spPr>
                </pic:pic>
              </a:graphicData>
            </a:graphic>
          </wp:inline>
        </w:drawing>
      </w:r>
    </w:p>
    <w:sectPr w:rsidR="00755433" w:rsidSect="00772BA9">
      <w:footerReference w:type="default" r:id="rId29"/>
      <w:pgSz w:w="11907" w:h="13608"/>
      <w:pgMar w:top="567" w:right="936" w:bottom="1338" w:left="936" w:header="0" w:footer="737" w:gutter="0"/>
      <w:lnNumType w:countBy="1" w:distance="227"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Gasparini, Nicole M" w:date="2023-09-24T15:50:00Z" w:initials="NG">
    <w:p w14:paraId="4D0FA548" w14:textId="77777777" w:rsidR="009B58DD" w:rsidRDefault="009B58DD" w:rsidP="009B58DD">
      <w:pPr>
        <w:jc w:val="left"/>
      </w:pPr>
      <w:r>
        <w:rPr>
          <w:rStyle w:val="CommentReference"/>
        </w:rPr>
        <w:annotationRef/>
      </w:r>
      <w:r>
        <w:rPr>
          <w:color w:val="000000"/>
          <w:szCs w:val="20"/>
        </w:rPr>
        <w:t>Can we just move all discussion of old channel form results to the field area, as that is already published? It’s a bit confusing going back and forth between hillslopes and channels in this paragraph.</w:t>
      </w:r>
    </w:p>
  </w:comment>
  <w:comment w:id="4" w:author="Anderson, Samuel R" w:date="2023-10-11T14:15:00Z" w:initials="SA">
    <w:p w14:paraId="6C449165" w14:textId="77777777" w:rsidR="009B58DD" w:rsidRDefault="009B58DD" w:rsidP="009B58DD">
      <w:pPr>
        <w:pStyle w:val="CommentText"/>
        <w:jc w:val="left"/>
      </w:pPr>
      <w:r>
        <w:rPr>
          <w:rStyle w:val="CommentReference"/>
        </w:rPr>
        <w:annotationRef/>
      </w:r>
      <w:r>
        <w:t>Noted. Will rewrite after I get some focus.  Maybe I can write about channels in terms of sediment from HS cause there are new findings there?</w:t>
      </w:r>
    </w:p>
  </w:comment>
  <w:comment w:id="7" w:author="Gasparini, Nicole M" w:date="2023-09-18T11:39:00Z" w:initials="NG">
    <w:p w14:paraId="7845ABE6" w14:textId="3F4192F1" w:rsidR="00FC43CF" w:rsidRDefault="00FC43CF" w:rsidP="00F567B3">
      <w:pPr>
        <w:jc w:val="left"/>
      </w:pPr>
      <w:r>
        <w:rPr>
          <w:rStyle w:val="CommentReference"/>
        </w:rPr>
        <w:annotationRef/>
      </w:r>
      <w:r>
        <w:rPr>
          <w:color w:val="000000"/>
          <w:szCs w:val="20"/>
        </w:rPr>
        <w:t>Should schematic be its own figure and appear in the methods?</w:t>
      </w:r>
    </w:p>
  </w:comment>
  <w:comment w:id="8" w:author="Anderson, Samuel R" w:date="2023-10-11T14:17:00Z" w:initials="SA">
    <w:p w14:paraId="553386CA" w14:textId="77777777" w:rsidR="00C64279" w:rsidRDefault="00C64279" w:rsidP="00B075DA">
      <w:pPr>
        <w:pStyle w:val="CommentText"/>
        <w:jc w:val="left"/>
      </w:pPr>
      <w:r>
        <w:rPr>
          <w:rStyle w:val="CommentReference"/>
        </w:rPr>
        <w:annotationRef/>
      </w:r>
      <w:r>
        <w:t>I don’t know. I agree it’s a method, but maybe helpful to see next to the figure so as not to move back and forth between pages?</w:t>
      </w:r>
    </w:p>
  </w:comment>
  <w:comment w:id="9" w:author="Gasparini, Nicole M" w:date="2023-09-18T11:41:00Z" w:initials="NG">
    <w:p w14:paraId="7897E233" w14:textId="6F721A0F" w:rsidR="00FC43CF" w:rsidRDefault="00FC43CF" w:rsidP="00CE5E02">
      <w:pPr>
        <w:jc w:val="left"/>
      </w:pPr>
      <w:r>
        <w:rPr>
          <w:rStyle w:val="CommentReference"/>
        </w:rPr>
        <w:annotationRef/>
      </w:r>
      <w:r>
        <w:rPr>
          <w:color w:val="000000"/>
          <w:szCs w:val="20"/>
        </w:rPr>
        <w:t>No max in legend, but mean is there twice</w:t>
      </w:r>
    </w:p>
  </w:comment>
  <w:comment w:id="10" w:author="Gasparini, Nicole M" w:date="2023-09-24T15:59:00Z" w:initials="NG">
    <w:p w14:paraId="583E1BA7" w14:textId="77777777" w:rsidR="0053245A" w:rsidRDefault="0053245A" w:rsidP="001F5968">
      <w:pPr>
        <w:jc w:val="left"/>
      </w:pPr>
      <w:r>
        <w:rPr>
          <w:rStyle w:val="CommentReference"/>
        </w:rPr>
        <w:annotationRef/>
      </w:r>
      <w:r>
        <w:rPr>
          <w:color w:val="000000"/>
          <w:szCs w:val="20"/>
        </w:rPr>
        <w:t>In b, maybe you should make the x axis log, because you are fitting a semi-log relationship.</w:t>
      </w:r>
    </w:p>
  </w:comment>
  <w:comment w:id="11" w:author="Anderson, Samuel R" w:date="2023-10-11T14:20:00Z" w:initials="SA">
    <w:p w14:paraId="63336329" w14:textId="77777777" w:rsidR="00C64279" w:rsidRDefault="00C64279" w:rsidP="006935C2">
      <w:pPr>
        <w:pStyle w:val="CommentText"/>
        <w:jc w:val="left"/>
      </w:pPr>
      <w:r>
        <w:rPr>
          <w:rStyle w:val="CommentReference"/>
        </w:rPr>
        <w:annotationRef/>
      </w:r>
      <w:r>
        <w:t>Show new fig for approval</w:t>
      </w:r>
    </w:p>
  </w:comment>
  <w:comment w:id="20" w:author="Gasparini, Nicole M" w:date="2023-09-24T16:03:00Z" w:initials="NG">
    <w:p w14:paraId="7D3073CB" w14:textId="77777777" w:rsidR="00C22818" w:rsidRDefault="00C22818" w:rsidP="001C5756">
      <w:pPr>
        <w:jc w:val="left"/>
      </w:pPr>
      <w:r>
        <w:rPr>
          <w:rStyle w:val="CommentReference"/>
        </w:rPr>
        <w:annotationRef/>
      </w:r>
      <w:r>
        <w:rPr>
          <w:color w:val="000000"/>
          <w:szCs w:val="20"/>
        </w:rPr>
        <w:t>Did you try b with a log axis?</w:t>
      </w:r>
    </w:p>
  </w:comment>
  <w:comment w:id="21" w:author="Anderson, Samuel R" w:date="2023-10-11T14:32:00Z" w:initials="SA">
    <w:p w14:paraId="4C5292D2" w14:textId="77777777" w:rsidR="003F7DA7" w:rsidRDefault="003F7DA7" w:rsidP="00403D5D">
      <w:pPr>
        <w:pStyle w:val="CommentText"/>
        <w:jc w:val="left"/>
      </w:pPr>
      <w:r>
        <w:rPr>
          <w:rStyle w:val="CommentReference"/>
        </w:rPr>
        <w:annotationRef/>
      </w:r>
      <w:r>
        <w:t>See excel demo</w:t>
      </w:r>
    </w:p>
  </w:comment>
  <w:comment w:id="23" w:author="Anderson, Samuel R" w:date="2023-08-31T12:01:00Z" w:initials="ASR">
    <w:p w14:paraId="79270CCA" w14:textId="41C02CD5" w:rsidR="00402E32" w:rsidRDefault="00402E32" w:rsidP="008D12DF">
      <w:pPr>
        <w:pStyle w:val="CommentText"/>
        <w:jc w:val="left"/>
      </w:pPr>
      <w:r>
        <w:rPr>
          <w:rStyle w:val="CommentReference"/>
        </w:rPr>
        <w:annotationRef/>
      </w:r>
      <w:r>
        <w:t>Maybe could be related to how close a larger bed is to the channel and the morphology of the HS (ie ability to "carry" a boulder down slope into the channel)</w:t>
      </w:r>
    </w:p>
  </w:comment>
  <w:comment w:id="24" w:author="Gasparini, Nicole M" w:date="2023-09-24T16:09:00Z" w:initials="NG">
    <w:p w14:paraId="588A79F5" w14:textId="77777777" w:rsidR="00A33FBE" w:rsidRDefault="00A33FBE" w:rsidP="001D67CD">
      <w:pPr>
        <w:jc w:val="left"/>
      </w:pPr>
      <w:r>
        <w:rPr>
          <w:rStyle w:val="CommentReference"/>
        </w:rPr>
        <w:annotationRef/>
      </w:r>
      <w:r>
        <w:rPr>
          <w:color w:val="000000"/>
          <w:szCs w:val="20"/>
        </w:rPr>
        <w:t>Is B axis from photo sieving? How does photo sieving know what the B axis is if it only has a 2-D image?</w:t>
      </w:r>
    </w:p>
  </w:comment>
  <w:comment w:id="25" w:author="Anderson, Samuel R" w:date="2023-10-11T14:32:00Z" w:initials="SA">
    <w:p w14:paraId="5888B075" w14:textId="77777777" w:rsidR="003F7DA7" w:rsidRDefault="003F7DA7" w:rsidP="00712940">
      <w:pPr>
        <w:pStyle w:val="CommentText"/>
        <w:jc w:val="left"/>
      </w:pPr>
      <w:r>
        <w:rPr>
          <w:rStyle w:val="CommentReference"/>
        </w:rPr>
        <w:annotationRef/>
      </w:r>
      <w:r>
        <w:t>It doesn’t, it's a proxy measurment, it measures the longest axis and calls it a good proxy for b</w:t>
      </w:r>
    </w:p>
  </w:comment>
  <w:comment w:id="33" w:author="Anderson, Samuel R" w:date="2023-10-31T15:37:00Z" w:initials="ASR">
    <w:p w14:paraId="600DAD10" w14:textId="77777777" w:rsidR="00E42342" w:rsidRDefault="00E42342" w:rsidP="006548B5">
      <w:pPr>
        <w:pStyle w:val="CommentText"/>
        <w:jc w:val="left"/>
      </w:pPr>
      <w:r>
        <w:rPr>
          <w:rStyle w:val="CommentReference"/>
        </w:rPr>
        <w:annotationRef/>
      </w:r>
      <w:r>
        <w:t>Remake this above inflection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0FA548" w15:done="0"/>
  <w15:commentEx w15:paraId="6C449165" w15:paraIdParent="4D0FA548" w15:done="0"/>
  <w15:commentEx w15:paraId="7845ABE6" w15:done="0"/>
  <w15:commentEx w15:paraId="553386CA" w15:paraIdParent="7845ABE6" w15:done="0"/>
  <w15:commentEx w15:paraId="7897E233" w15:done="0"/>
  <w15:commentEx w15:paraId="583E1BA7" w15:paraIdParent="7897E233" w15:done="0"/>
  <w15:commentEx w15:paraId="63336329" w15:paraIdParent="7897E233" w15:done="0"/>
  <w15:commentEx w15:paraId="7D3073CB" w15:done="0"/>
  <w15:commentEx w15:paraId="4C5292D2" w15:paraIdParent="7D3073CB" w15:done="0"/>
  <w15:commentEx w15:paraId="79270CCA" w15:done="0"/>
  <w15:commentEx w15:paraId="588A79F5" w15:paraIdParent="79270CCA" w15:done="0"/>
  <w15:commentEx w15:paraId="5888B075" w15:paraIdParent="79270CCA" w15:done="0"/>
  <w15:commentEx w15:paraId="600DAD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BAD951" w16cex:dateUtc="2023-09-24T20:50:00Z"/>
  <w16cex:commentExtensible w16cex:durableId="73F28249" w16cex:dateUtc="2023-10-11T11:15:00Z"/>
  <w16cex:commentExtensible w16cex:durableId="28B2B565" w16cex:dateUtc="2023-09-18T16:39:00Z"/>
  <w16cex:commentExtensible w16cex:durableId="4799FDBD" w16cex:dateUtc="2023-10-11T11:17:00Z"/>
  <w16cex:commentExtensible w16cex:durableId="28B2B5E0" w16cex:dateUtc="2023-09-18T16:41:00Z"/>
  <w16cex:commentExtensible w16cex:durableId="28BADB69" w16cex:dateUtc="2023-09-24T20:59:00Z"/>
  <w16cex:commentExtensible w16cex:durableId="0EA9D39D" w16cex:dateUtc="2023-10-11T11:20:00Z"/>
  <w16cex:commentExtensible w16cex:durableId="28BADC44" w16cex:dateUtc="2023-09-24T21:03:00Z"/>
  <w16cex:commentExtensible w16cex:durableId="46783E58" w16cex:dateUtc="2023-10-11T11:32:00Z"/>
  <w16cex:commentExtensible w16cex:durableId="7BC017DD" w16cex:dateUtc="2023-08-31T09:01:00Z"/>
  <w16cex:commentExtensible w16cex:durableId="28BADDAE" w16cex:dateUtc="2023-09-24T21:09:00Z"/>
  <w16cex:commentExtensible w16cex:durableId="7AE2FFED" w16cex:dateUtc="2023-10-11T11:32:00Z"/>
  <w16cex:commentExtensible w16cex:durableId="254509AA" w16cex:dateUtc="2023-10-31T1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0FA548" w16cid:durableId="28BAD951"/>
  <w16cid:commentId w16cid:paraId="6C449165" w16cid:durableId="73F28249"/>
  <w16cid:commentId w16cid:paraId="7845ABE6" w16cid:durableId="28B2B565"/>
  <w16cid:commentId w16cid:paraId="553386CA" w16cid:durableId="4799FDBD"/>
  <w16cid:commentId w16cid:paraId="7897E233" w16cid:durableId="28B2B5E0"/>
  <w16cid:commentId w16cid:paraId="583E1BA7" w16cid:durableId="28BADB69"/>
  <w16cid:commentId w16cid:paraId="63336329" w16cid:durableId="0EA9D39D"/>
  <w16cid:commentId w16cid:paraId="7D3073CB" w16cid:durableId="28BADC44"/>
  <w16cid:commentId w16cid:paraId="4C5292D2" w16cid:durableId="46783E58"/>
  <w16cid:commentId w16cid:paraId="79270CCA" w16cid:durableId="7BC017DD"/>
  <w16cid:commentId w16cid:paraId="588A79F5" w16cid:durableId="28BADDAE"/>
  <w16cid:commentId w16cid:paraId="5888B075" w16cid:durableId="7AE2FFED"/>
  <w16cid:commentId w16cid:paraId="600DAD10" w16cid:durableId="254509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42C50" w14:textId="77777777" w:rsidR="00242AE4" w:rsidRDefault="00242AE4" w:rsidP="006D0C96">
      <w:pPr>
        <w:spacing w:line="240" w:lineRule="auto"/>
      </w:pPr>
      <w:r>
        <w:separator/>
      </w:r>
    </w:p>
  </w:endnote>
  <w:endnote w:type="continuationSeparator" w:id="0">
    <w:p w14:paraId="3DCAE1F1" w14:textId="77777777" w:rsidR="00242AE4" w:rsidRDefault="00242AE4" w:rsidP="006D0C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EC569" w14:textId="77777777" w:rsidR="00242AE4" w:rsidRDefault="00242AE4" w:rsidP="006D0C96">
      <w:pPr>
        <w:spacing w:line="240" w:lineRule="auto"/>
      </w:pPr>
      <w:r>
        <w:separator/>
      </w:r>
    </w:p>
  </w:footnote>
  <w:footnote w:type="continuationSeparator" w:id="0">
    <w:p w14:paraId="615FDA6C" w14:textId="77777777" w:rsidR="00242AE4" w:rsidRDefault="00242AE4" w:rsidP="006D0C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8.2pt;height:9.25pt;visibility:visible" o:bullet="t">
        <v:imagedata r:id="rId1" o:title="" croptop="-3601f" cropbottom="-11883f" cropright="-804f"/>
      </v:shape>
    </w:pict>
  </w:numPicBullet>
  <w:abstractNum w:abstractNumId="0" w15:restartNumberingAfterBreak="0">
    <w:nsid w:val="01B406F9"/>
    <w:multiLevelType w:val="hybridMultilevel"/>
    <w:tmpl w:val="A630F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21602"/>
    <w:multiLevelType w:val="hybridMultilevel"/>
    <w:tmpl w:val="E38AA4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545BF0"/>
    <w:multiLevelType w:val="hybridMultilevel"/>
    <w:tmpl w:val="A348A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E592CF7"/>
    <w:multiLevelType w:val="hybridMultilevel"/>
    <w:tmpl w:val="661EFC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3057A0"/>
    <w:multiLevelType w:val="hybridMultilevel"/>
    <w:tmpl w:val="D7B8256C"/>
    <w:lvl w:ilvl="0" w:tplc="1BF4B0F8">
      <w:start w:val="1"/>
      <w:numFmt w:val="bullet"/>
      <w:lvlText w:val=""/>
      <w:lvlPicBulletId w:val="0"/>
      <w:lvlJc w:val="left"/>
      <w:pPr>
        <w:tabs>
          <w:tab w:val="num" w:pos="720"/>
        </w:tabs>
        <w:ind w:left="720" w:hanging="360"/>
      </w:pPr>
      <w:rPr>
        <w:rFonts w:ascii="Symbol" w:hAnsi="Symbol" w:hint="default"/>
      </w:rPr>
    </w:lvl>
    <w:lvl w:ilvl="1" w:tplc="CF3CC992" w:tentative="1">
      <w:start w:val="1"/>
      <w:numFmt w:val="bullet"/>
      <w:lvlText w:val=""/>
      <w:lvlJc w:val="left"/>
      <w:pPr>
        <w:tabs>
          <w:tab w:val="num" w:pos="1440"/>
        </w:tabs>
        <w:ind w:left="1440" w:hanging="360"/>
      </w:pPr>
      <w:rPr>
        <w:rFonts w:ascii="Symbol" w:hAnsi="Symbol" w:hint="default"/>
      </w:rPr>
    </w:lvl>
    <w:lvl w:ilvl="2" w:tplc="A11C191E" w:tentative="1">
      <w:start w:val="1"/>
      <w:numFmt w:val="bullet"/>
      <w:lvlText w:val=""/>
      <w:lvlJc w:val="left"/>
      <w:pPr>
        <w:tabs>
          <w:tab w:val="num" w:pos="2160"/>
        </w:tabs>
        <w:ind w:left="2160" w:hanging="360"/>
      </w:pPr>
      <w:rPr>
        <w:rFonts w:ascii="Symbol" w:hAnsi="Symbol" w:hint="default"/>
      </w:rPr>
    </w:lvl>
    <w:lvl w:ilvl="3" w:tplc="F0D6D0C6" w:tentative="1">
      <w:start w:val="1"/>
      <w:numFmt w:val="bullet"/>
      <w:lvlText w:val=""/>
      <w:lvlJc w:val="left"/>
      <w:pPr>
        <w:tabs>
          <w:tab w:val="num" w:pos="2880"/>
        </w:tabs>
        <w:ind w:left="2880" w:hanging="360"/>
      </w:pPr>
      <w:rPr>
        <w:rFonts w:ascii="Symbol" w:hAnsi="Symbol" w:hint="default"/>
      </w:rPr>
    </w:lvl>
    <w:lvl w:ilvl="4" w:tplc="BA1C3C60" w:tentative="1">
      <w:start w:val="1"/>
      <w:numFmt w:val="bullet"/>
      <w:lvlText w:val=""/>
      <w:lvlJc w:val="left"/>
      <w:pPr>
        <w:tabs>
          <w:tab w:val="num" w:pos="3600"/>
        </w:tabs>
        <w:ind w:left="3600" w:hanging="360"/>
      </w:pPr>
      <w:rPr>
        <w:rFonts w:ascii="Symbol" w:hAnsi="Symbol" w:hint="default"/>
      </w:rPr>
    </w:lvl>
    <w:lvl w:ilvl="5" w:tplc="B8D20938" w:tentative="1">
      <w:start w:val="1"/>
      <w:numFmt w:val="bullet"/>
      <w:lvlText w:val=""/>
      <w:lvlJc w:val="left"/>
      <w:pPr>
        <w:tabs>
          <w:tab w:val="num" w:pos="4320"/>
        </w:tabs>
        <w:ind w:left="4320" w:hanging="360"/>
      </w:pPr>
      <w:rPr>
        <w:rFonts w:ascii="Symbol" w:hAnsi="Symbol" w:hint="default"/>
      </w:rPr>
    </w:lvl>
    <w:lvl w:ilvl="6" w:tplc="E25C8548" w:tentative="1">
      <w:start w:val="1"/>
      <w:numFmt w:val="bullet"/>
      <w:lvlText w:val=""/>
      <w:lvlJc w:val="left"/>
      <w:pPr>
        <w:tabs>
          <w:tab w:val="num" w:pos="5040"/>
        </w:tabs>
        <w:ind w:left="5040" w:hanging="360"/>
      </w:pPr>
      <w:rPr>
        <w:rFonts w:ascii="Symbol" w:hAnsi="Symbol" w:hint="default"/>
      </w:rPr>
    </w:lvl>
    <w:lvl w:ilvl="7" w:tplc="95B86076" w:tentative="1">
      <w:start w:val="1"/>
      <w:numFmt w:val="bullet"/>
      <w:lvlText w:val=""/>
      <w:lvlJc w:val="left"/>
      <w:pPr>
        <w:tabs>
          <w:tab w:val="num" w:pos="5760"/>
        </w:tabs>
        <w:ind w:left="5760" w:hanging="360"/>
      </w:pPr>
      <w:rPr>
        <w:rFonts w:ascii="Symbol" w:hAnsi="Symbol" w:hint="default"/>
      </w:rPr>
    </w:lvl>
    <w:lvl w:ilvl="8" w:tplc="1580583E"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6F276DBD"/>
    <w:multiLevelType w:val="hybridMultilevel"/>
    <w:tmpl w:val="A14689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E2284A"/>
    <w:multiLevelType w:val="hybridMultilevel"/>
    <w:tmpl w:val="8E5264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780240">
    <w:abstractNumId w:val="4"/>
  </w:num>
  <w:num w:numId="2" w16cid:durableId="1476216129">
    <w:abstractNumId w:val="4"/>
  </w:num>
  <w:num w:numId="3" w16cid:durableId="982927824">
    <w:abstractNumId w:val="2"/>
  </w:num>
  <w:num w:numId="4" w16cid:durableId="490634219">
    <w:abstractNumId w:val="5"/>
  </w:num>
  <w:num w:numId="5" w16cid:durableId="1619406248">
    <w:abstractNumId w:val="6"/>
  </w:num>
  <w:num w:numId="6" w16cid:durableId="1040131382">
    <w:abstractNumId w:val="7"/>
  </w:num>
  <w:num w:numId="7" w16cid:durableId="1049959524">
    <w:abstractNumId w:val="0"/>
  </w:num>
  <w:num w:numId="8" w16cid:durableId="1383669946">
    <w:abstractNumId w:val="8"/>
  </w:num>
  <w:num w:numId="9" w16cid:durableId="427309013">
    <w:abstractNumId w:val="3"/>
  </w:num>
  <w:num w:numId="10" w16cid:durableId="10689658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sparini, Nicole M">
    <w15:presenceInfo w15:providerId="AD" w15:userId="S::ngaspari@tulane.edu::56732d10-cf79-4994-b07c-11763507b345"/>
  </w15:person>
  <w15:person w15:author="Anderson, Samuel R">
    <w15:presenceInfo w15:providerId="AD" w15:userId="S::sanderson@tulane.edu::100d0a2e-9cee-43aa-b2f9-b2fe061205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213"/>
    <w:rsid w:val="0000358F"/>
    <w:rsid w:val="00023A2F"/>
    <w:rsid w:val="00030C94"/>
    <w:rsid w:val="00032D35"/>
    <w:rsid w:val="00035806"/>
    <w:rsid w:val="00040E90"/>
    <w:rsid w:val="00041A84"/>
    <w:rsid w:val="00053E5F"/>
    <w:rsid w:val="0005690A"/>
    <w:rsid w:val="00064CF7"/>
    <w:rsid w:val="00066A01"/>
    <w:rsid w:val="00075F28"/>
    <w:rsid w:val="00097C3A"/>
    <w:rsid w:val="000A1B66"/>
    <w:rsid w:val="000A422C"/>
    <w:rsid w:val="000A6095"/>
    <w:rsid w:val="000B218E"/>
    <w:rsid w:val="000C3A9F"/>
    <w:rsid w:val="000D40E3"/>
    <w:rsid w:val="000D6CAB"/>
    <w:rsid w:val="000E2F79"/>
    <w:rsid w:val="00102AFF"/>
    <w:rsid w:val="00105809"/>
    <w:rsid w:val="001165C6"/>
    <w:rsid w:val="00120FA7"/>
    <w:rsid w:val="00124B8D"/>
    <w:rsid w:val="00126641"/>
    <w:rsid w:val="00126BF8"/>
    <w:rsid w:val="0013640E"/>
    <w:rsid w:val="00136963"/>
    <w:rsid w:val="00145D50"/>
    <w:rsid w:val="00147085"/>
    <w:rsid w:val="00147E14"/>
    <w:rsid w:val="00147E23"/>
    <w:rsid w:val="001503EE"/>
    <w:rsid w:val="001567E9"/>
    <w:rsid w:val="00157801"/>
    <w:rsid w:val="0016042B"/>
    <w:rsid w:val="00166E25"/>
    <w:rsid w:val="00167254"/>
    <w:rsid w:val="00172FFD"/>
    <w:rsid w:val="00176E4A"/>
    <w:rsid w:val="00180528"/>
    <w:rsid w:val="00182D17"/>
    <w:rsid w:val="001924B3"/>
    <w:rsid w:val="001946C5"/>
    <w:rsid w:val="001A159E"/>
    <w:rsid w:val="001A32FA"/>
    <w:rsid w:val="001A53D4"/>
    <w:rsid w:val="001A5598"/>
    <w:rsid w:val="001B54DD"/>
    <w:rsid w:val="001C5EB9"/>
    <w:rsid w:val="001D0064"/>
    <w:rsid w:val="001E1B68"/>
    <w:rsid w:val="00201CD0"/>
    <w:rsid w:val="00202DCC"/>
    <w:rsid w:val="00203F92"/>
    <w:rsid w:val="00217E5F"/>
    <w:rsid w:val="002248CA"/>
    <w:rsid w:val="00225409"/>
    <w:rsid w:val="00242AE4"/>
    <w:rsid w:val="00245F25"/>
    <w:rsid w:val="00261443"/>
    <w:rsid w:val="0026561E"/>
    <w:rsid w:val="002658A8"/>
    <w:rsid w:val="00265D84"/>
    <w:rsid w:val="00296762"/>
    <w:rsid w:val="002B4E31"/>
    <w:rsid w:val="002B5D9D"/>
    <w:rsid w:val="002D37DF"/>
    <w:rsid w:val="002D7ECA"/>
    <w:rsid w:val="002E142A"/>
    <w:rsid w:val="002F7EAF"/>
    <w:rsid w:val="003118C8"/>
    <w:rsid w:val="00313918"/>
    <w:rsid w:val="00327B2B"/>
    <w:rsid w:val="00334C70"/>
    <w:rsid w:val="00343A9A"/>
    <w:rsid w:val="003468A1"/>
    <w:rsid w:val="00350AEC"/>
    <w:rsid w:val="0035246C"/>
    <w:rsid w:val="00354545"/>
    <w:rsid w:val="00360E7F"/>
    <w:rsid w:val="00361490"/>
    <w:rsid w:val="003700FA"/>
    <w:rsid w:val="003742E5"/>
    <w:rsid w:val="003812C1"/>
    <w:rsid w:val="00392A10"/>
    <w:rsid w:val="00396358"/>
    <w:rsid w:val="003A4FB4"/>
    <w:rsid w:val="003A7F4B"/>
    <w:rsid w:val="003B7D37"/>
    <w:rsid w:val="003D5288"/>
    <w:rsid w:val="003E48E5"/>
    <w:rsid w:val="003E4CB7"/>
    <w:rsid w:val="003E63B3"/>
    <w:rsid w:val="003F26E1"/>
    <w:rsid w:val="003F7DA7"/>
    <w:rsid w:val="00402E32"/>
    <w:rsid w:val="00406D09"/>
    <w:rsid w:val="00410012"/>
    <w:rsid w:val="0041312D"/>
    <w:rsid w:val="004149EE"/>
    <w:rsid w:val="00426F5A"/>
    <w:rsid w:val="0042714C"/>
    <w:rsid w:val="00430238"/>
    <w:rsid w:val="00436828"/>
    <w:rsid w:val="00450DB9"/>
    <w:rsid w:val="00463568"/>
    <w:rsid w:val="004904A4"/>
    <w:rsid w:val="004A5405"/>
    <w:rsid w:val="004A6F49"/>
    <w:rsid w:val="004A7666"/>
    <w:rsid w:val="004B1C96"/>
    <w:rsid w:val="004B427F"/>
    <w:rsid w:val="004C07CD"/>
    <w:rsid w:val="004D0F1A"/>
    <w:rsid w:val="004D5584"/>
    <w:rsid w:val="004D5E20"/>
    <w:rsid w:val="004D61A8"/>
    <w:rsid w:val="004D7E46"/>
    <w:rsid w:val="0053245A"/>
    <w:rsid w:val="00532B62"/>
    <w:rsid w:val="0054156C"/>
    <w:rsid w:val="00542A82"/>
    <w:rsid w:val="00544ACD"/>
    <w:rsid w:val="00546A4B"/>
    <w:rsid w:val="0055217B"/>
    <w:rsid w:val="00564213"/>
    <w:rsid w:val="00565E1B"/>
    <w:rsid w:val="005840FB"/>
    <w:rsid w:val="0059321D"/>
    <w:rsid w:val="005A48BA"/>
    <w:rsid w:val="005A4F32"/>
    <w:rsid w:val="005A7CD6"/>
    <w:rsid w:val="005D4E32"/>
    <w:rsid w:val="005E2BD3"/>
    <w:rsid w:val="005E3F53"/>
    <w:rsid w:val="005E6352"/>
    <w:rsid w:val="005F6831"/>
    <w:rsid w:val="00600BEF"/>
    <w:rsid w:val="00602DBC"/>
    <w:rsid w:val="006326D7"/>
    <w:rsid w:val="006335B9"/>
    <w:rsid w:val="0066229E"/>
    <w:rsid w:val="006651D8"/>
    <w:rsid w:val="00670F05"/>
    <w:rsid w:val="006815DA"/>
    <w:rsid w:val="00686CDC"/>
    <w:rsid w:val="00690219"/>
    <w:rsid w:val="0069540F"/>
    <w:rsid w:val="00695BE8"/>
    <w:rsid w:val="006A0EAA"/>
    <w:rsid w:val="006A7D82"/>
    <w:rsid w:val="006B06EF"/>
    <w:rsid w:val="006C60C5"/>
    <w:rsid w:val="006C6512"/>
    <w:rsid w:val="006D02E1"/>
    <w:rsid w:val="006D0C96"/>
    <w:rsid w:val="006D68AD"/>
    <w:rsid w:val="006E70F0"/>
    <w:rsid w:val="0070458C"/>
    <w:rsid w:val="0070537F"/>
    <w:rsid w:val="00712F42"/>
    <w:rsid w:val="00717F8F"/>
    <w:rsid w:val="00717FC3"/>
    <w:rsid w:val="00733CBB"/>
    <w:rsid w:val="007372C8"/>
    <w:rsid w:val="00737E28"/>
    <w:rsid w:val="00751A44"/>
    <w:rsid w:val="00752EA4"/>
    <w:rsid w:val="00753AA6"/>
    <w:rsid w:val="00755433"/>
    <w:rsid w:val="00755DF1"/>
    <w:rsid w:val="007661F8"/>
    <w:rsid w:val="00772BA9"/>
    <w:rsid w:val="007906E6"/>
    <w:rsid w:val="00796A7F"/>
    <w:rsid w:val="007A6B5D"/>
    <w:rsid w:val="007B4CA8"/>
    <w:rsid w:val="007B6E1F"/>
    <w:rsid w:val="007C2E3C"/>
    <w:rsid w:val="007C588B"/>
    <w:rsid w:val="007D0394"/>
    <w:rsid w:val="007D286E"/>
    <w:rsid w:val="007D7DA8"/>
    <w:rsid w:val="007E1F0F"/>
    <w:rsid w:val="007E6870"/>
    <w:rsid w:val="00802E30"/>
    <w:rsid w:val="00806850"/>
    <w:rsid w:val="00820678"/>
    <w:rsid w:val="00822466"/>
    <w:rsid w:val="008309BA"/>
    <w:rsid w:val="0083457E"/>
    <w:rsid w:val="00842BAF"/>
    <w:rsid w:val="00855006"/>
    <w:rsid w:val="00873F9C"/>
    <w:rsid w:val="008803FD"/>
    <w:rsid w:val="008A6B3F"/>
    <w:rsid w:val="008A793A"/>
    <w:rsid w:val="008B4EF9"/>
    <w:rsid w:val="008B719F"/>
    <w:rsid w:val="008C0267"/>
    <w:rsid w:val="008C2514"/>
    <w:rsid w:val="008C3D3D"/>
    <w:rsid w:val="008D564B"/>
    <w:rsid w:val="008E213F"/>
    <w:rsid w:val="008E3110"/>
    <w:rsid w:val="009043E0"/>
    <w:rsid w:val="00912568"/>
    <w:rsid w:val="00913BD1"/>
    <w:rsid w:val="00914A81"/>
    <w:rsid w:val="009150E4"/>
    <w:rsid w:val="0091791F"/>
    <w:rsid w:val="00925521"/>
    <w:rsid w:val="0092583A"/>
    <w:rsid w:val="009278E9"/>
    <w:rsid w:val="00931CE5"/>
    <w:rsid w:val="00932F15"/>
    <w:rsid w:val="00933E82"/>
    <w:rsid w:val="009365DD"/>
    <w:rsid w:val="009404CD"/>
    <w:rsid w:val="00942513"/>
    <w:rsid w:val="009430AE"/>
    <w:rsid w:val="00943440"/>
    <w:rsid w:val="00951689"/>
    <w:rsid w:val="00953757"/>
    <w:rsid w:val="00956740"/>
    <w:rsid w:val="00963859"/>
    <w:rsid w:val="00966A1D"/>
    <w:rsid w:val="009772B6"/>
    <w:rsid w:val="009965A8"/>
    <w:rsid w:val="009A7040"/>
    <w:rsid w:val="009B166A"/>
    <w:rsid w:val="009B1E31"/>
    <w:rsid w:val="009B25DE"/>
    <w:rsid w:val="009B58DD"/>
    <w:rsid w:val="009C1C89"/>
    <w:rsid w:val="009C5A06"/>
    <w:rsid w:val="009C6006"/>
    <w:rsid w:val="009C7AFE"/>
    <w:rsid w:val="009C7ECE"/>
    <w:rsid w:val="009D38E2"/>
    <w:rsid w:val="009D734E"/>
    <w:rsid w:val="009E4633"/>
    <w:rsid w:val="009F1192"/>
    <w:rsid w:val="009F2C0A"/>
    <w:rsid w:val="009F3911"/>
    <w:rsid w:val="009F3EF4"/>
    <w:rsid w:val="00A012DC"/>
    <w:rsid w:val="00A015AD"/>
    <w:rsid w:val="00A04624"/>
    <w:rsid w:val="00A051D1"/>
    <w:rsid w:val="00A05343"/>
    <w:rsid w:val="00A124AC"/>
    <w:rsid w:val="00A17EED"/>
    <w:rsid w:val="00A33FBE"/>
    <w:rsid w:val="00A341A2"/>
    <w:rsid w:val="00A34D26"/>
    <w:rsid w:val="00A422C7"/>
    <w:rsid w:val="00A4355E"/>
    <w:rsid w:val="00A43B4D"/>
    <w:rsid w:val="00A47B90"/>
    <w:rsid w:val="00A57661"/>
    <w:rsid w:val="00A61CE2"/>
    <w:rsid w:val="00A85E8C"/>
    <w:rsid w:val="00A86A05"/>
    <w:rsid w:val="00AA02A5"/>
    <w:rsid w:val="00AB03A6"/>
    <w:rsid w:val="00AC121E"/>
    <w:rsid w:val="00AD3920"/>
    <w:rsid w:val="00AE4157"/>
    <w:rsid w:val="00AF0F8A"/>
    <w:rsid w:val="00AF6B7E"/>
    <w:rsid w:val="00B10ACA"/>
    <w:rsid w:val="00B35C53"/>
    <w:rsid w:val="00B4015F"/>
    <w:rsid w:val="00B40329"/>
    <w:rsid w:val="00B43739"/>
    <w:rsid w:val="00B45910"/>
    <w:rsid w:val="00B47A53"/>
    <w:rsid w:val="00B5719D"/>
    <w:rsid w:val="00B62878"/>
    <w:rsid w:val="00B7304C"/>
    <w:rsid w:val="00B75342"/>
    <w:rsid w:val="00B85FA5"/>
    <w:rsid w:val="00B8610F"/>
    <w:rsid w:val="00B9289D"/>
    <w:rsid w:val="00B94A58"/>
    <w:rsid w:val="00B9521B"/>
    <w:rsid w:val="00BC2C4B"/>
    <w:rsid w:val="00BC3F4D"/>
    <w:rsid w:val="00BC47BD"/>
    <w:rsid w:val="00BD0523"/>
    <w:rsid w:val="00BD5446"/>
    <w:rsid w:val="00BE1B66"/>
    <w:rsid w:val="00BE3024"/>
    <w:rsid w:val="00C07549"/>
    <w:rsid w:val="00C07CB6"/>
    <w:rsid w:val="00C1589F"/>
    <w:rsid w:val="00C224FA"/>
    <w:rsid w:val="00C22818"/>
    <w:rsid w:val="00C26311"/>
    <w:rsid w:val="00C27044"/>
    <w:rsid w:val="00C27703"/>
    <w:rsid w:val="00C356EC"/>
    <w:rsid w:val="00C35812"/>
    <w:rsid w:val="00C443F9"/>
    <w:rsid w:val="00C45572"/>
    <w:rsid w:val="00C50FB6"/>
    <w:rsid w:val="00C53EB2"/>
    <w:rsid w:val="00C64279"/>
    <w:rsid w:val="00C65ADB"/>
    <w:rsid w:val="00C70750"/>
    <w:rsid w:val="00C8170E"/>
    <w:rsid w:val="00C82915"/>
    <w:rsid w:val="00C82F79"/>
    <w:rsid w:val="00C876B8"/>
    <w:rsid w:val="00C91DF3"/>
    <w:rsid w:val="00C939E9"/>
    <w:rsid w:val="00CC225F"/>
    <w:rsid w:val="00CC51D0"/>
    <w:rsid w:val="00CD119D"/>
    <w:rsid w:val="00CD59BA"/>
    <w:rsid w:val="00CE3A85"/>
    <w:rsid w:val="00CF6A02"/>
    <w:rsid w:val="00D00217"/>
    <w:rsid w:val="00D07769"/>
    <w:rsid w:val="00D1564C"/>
    <w:rsid w:val="00D15B2B"/>
    <w:rsid w:val="00D15CBD"/>
    <w:rsid w:val="00D1648D"/>
    <w:rsid w:val="00D23E28"/>
    <w:rsid w:val="00D32875"/>
    <w:rsid w:val="00D35362"/>
    <w:rsid w:val="00D367CC"/>
    <w:rsid w:val="00D40CE0"/>
    <w:rsid w:val="00D4728F"/>
    <w:rsid w:val="00D75873"/>
    <w:rsid w:val="00D81760"/>
    <w:rsid w:val="00D83B07"/>
    <w:rsid w:val="00D84A6F"/>
    <w:rsid w:val="00DA64E7"/>
    <w:rsid w:val="00DB4704"/>
    <w:rsid w:val="00DB4E53"/>
    <w:rsid w:val="00DB69E5"/>
    <w:rsid w:val="00DC62D9"/>
    <w:rsid w:val="00DC7306"/>
    <w:rsid w:val="00DD025F"/>
    <w:rsid w:val="00DE2D67"/>
    <w:rsid w:val="00DE3C0B"/>
    <w:rsid w:val="00DE7AD4"/>
    <w:rsid w:val="00DF2454"/>
    <w:rsid w:val="00DF7677"/>
    <w:rsid w:val="00E00253"/>
    <w:rsid w:val="00E00339"/>
    <w:rsid w:val="00E0111E"/>
    <w:rsid w:val="00E0272A"/>
    <w:rsid w:val="00E11112"/>
    <w:rsid w:val="00E142A8"/>
    <w:rsid w:val="00E16B0E"/>
    <w:rsid w:val="00E226C1"/>
    <w:rsid w:val="00E23725"/>
    <w:rsid w:val="00E2716E"/>
    <w:rsid w:val="00E276AA"/>
    <w:rsid w:val="00E33587"/>
    <w:rsid w:val="00E37A66"/>
    <w:rsid w:val="00E40670"/>
    <w:rsid w:val="00E42342"/>
    <w:rsid w:val="00E50C91"/>
    <w:rsid w:val="00E57AC2"/>
    <w:rsid w:val="00E737AF"/>
    <w:rsid w:val="00E81EA4"/>
    <w:rsid w:val="00E81EE8"/>
    <w:rsid w:val="00E82BDA"/>
    <w:rsid w:val="00E861A5"/>
    <w:rsid w:val="00E949AE"/>
    <w:rsid w:val="00EA39A2"/>
    <w:rsid w:val="00EC0087"/>
    <w:rsid w:val="00EC46FC"/>
    <w:rsid w:val="00EC6769"/>
    <w:rsid w:val="00ED42C0"/>
    <w:rsid w:val="00ED6B96"/>
    <w:rsid w:val="00EE30F7"/>
    <w:rsid w:val="00EE58C0"/>
    <w:rsid w:val="00EE5FCC"/>
    <w:rsid w:val="00EF1388"/>
    <w:rsid w:val="00EF6691"/>
    <w:rsid w:val="00F066C5"/>
    <w:rsid w:val="00F11E98"/>
    <w:rsid w:val="00F25EC3"/>
    <w:rsid w:val="00F270A9"/>
    <w:rsid w:val="00F35903"/>
    <w:rsid w:val="00F4239E"/>
    <w:rsid w:val="00F43953"/>
    <w:rsid w:val="00F50DBA"/>
    <w:rsid w:val="00F512A5"/>
    <w:rsid w:val="00F5258E"/>
    <w:rsid w:val="00F55B3A"/>
    <w:rsid w:val="00F568E9"/>
    <w:rsid w:val="00F64C9C"/>
    <w:rsid w:val="00F70953"/>
    <w:rsid w:val="00F76BD2"/>
    <w:rsid w:val="00F82885"/>
    <w:rsid w:val="00FB0CA0"/>
    <w:rsid w:val="00FC374E"/>
    <w:rsid w:val="00FC43CF"/>
    <w:rsid w:val="00FE7FA5"/>
    <w:rsid w:val="00FF308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5DBE553"/>
  <w15:docId w15:val="{D2CFD17B-36C5-4048-BB43-0059F9DAD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CE0"/>
    <w:pPr>
      <w:spacing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after="240" w:line="240" w:lineRule="auto"/>
      <w:outlineLvl w:val="0"/>
    </w:pPr>
    <w:rPr>
      <w:rFonts w:cs="Arial"/>
      <w:b/>
      <w:bCs/>
      <w:color w:val="000000"/>
      <w:kern w:val="32"/>
      <w:szCs w:val="32"/>
    </w:rPr>
  </w:style>
  <w:style w:type="paragraph" w:styleId="Heading2">
    <w:name w:val="heading 2"/>
    <w:basedOn w:val="Normal"/>
    <w:next w:val="Normal"/>
    <w:link w:val="Heading2Char"/>
    <w:qFormat/>
    <w:rsid w:val="00E00339"/>
    <w:pPr>
      <w:keepNext/>
      <w:spacing w:before="240" w:after="24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before="240" w:after="240"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ED6B96"/>
    <w:pPr>
      <w:numPr>
        <w:numId w:val="2"/>
      </w:numPr>
    </w:pPr>
  </w:style>
  <w:style w:type="character" w:customStyle="1" w:styleId="BulletsChar">
    <w:name w:val="Bullets Char"/>
    <w:link w:val="Bullets"/>
    <w:rsid w:val="00ED6B96"/>
    <w:rPr>
      <w:rFonts w:ascii="Verdana" w:eastAsia="Times New Roman" w:hAnsi="Verdana" w:cs="Times New Roman"/>
      <w:sz w:val="19"/>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E00339"/>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3A4FB4"/>
    <w:pPr>
      <w:spacing w:after="200" w:line="240" w:lineRule="auto"/>
    </w:pPr>
    <w:rPr>
      <w:b/>
      <w:bCs/>
      <w:sz w:val="18"/>
      <w:szCs w:val="18"/>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character" w:styleId="UnresolvedMention">
    <w:name w:val="Unresolved Mention"/>
    <w:basedOn w:val="DefaultParagraphFont"/>
    <w:uiPriority w:val="99"/>
    <w:semiHidden/>
    <w:unhideWhenUsed/>
    <w:rsid w:val="007D7DA8"/>
    <w:rPr>
      <w:color w:val="605E5C"/>
      <w:shd w:val="clear" w:color="auto" w:fill="E1DFDD"/>
    </w:rPr>
  </w:style>
  <w:style w:type="character" w:styleId="CommentReference">
    <w:name w:val="annotation reference"/>
    <w:basedOn w:val="DefaultParagraphFont"/>
    <w:uiPriority w:val="99"/>
    <w:semiHidden/>
    <w:unhideWhenUsed/>
    <w:rsid w:val="00D32875"/>
    <w:rPr>
      <w:sz w:val="16"/>
      <w:szCs w:val="16"/>
    </w:rPr>
  </w:style>
  <w:style w:type="paragraph" w:styleId="CommentText">
    <w:name w:val="annotation text"/>
    <w:basedOn w:val="Normal"/>
    <w:link w:val="CommentTextChar"/>
    <w:uiPriority w:val="99"/>
    <w:unhideWhenUsed/>
    <w:rsid w:val="00D32875"/>
    <w:pPr>
      <w:spacing w:line="240" w:lineRule="auto"/>
    </w:pPr>
    <w:rPr>
      <w:szCs w:val="20"/>
    </w:rPr>
  </w:style>
  <w:style w:type="character" w:customStyle="1" w:styleId="CommentTextChar">
    <w:name w:val="Comment Text Char"/>
    <w:basedOn w:val="DefaultParagraphFont"/>
    <w:link w:val="CommentText"/>
    <w:uiPriority w:val="99"/>
    <w:rsid w:val="00D32875"/>
    <w:rPr>
      <w:rFonts w:ascii="Times New Roman" w:eastAsia="Times New Roman" w:hAnsi="Times New Roman"/>
      <w:lang w:eastAsia="de-DE"/>
    </w:rPr>
  </w:style>
  <w:style w:type="paragraph" w:styleId="CommentSubject">
    <w:name w:val="annotation subject"/>
    <w:basedOn w:val="CommentText"/>
    <w:next w:val="CommentText"/>
    <w:link w:val="CommentSubjectChar"/>
    <w:uiPriority w:val="99"/>
    <w:semiHidden/>
    <w:unhideWhenUsed/>
    <w:rsid w:val="00D32875"/>
    <w:rPr>
      <w:b/>
      <w:bCs/>
    </w:rPr>
  </w:style>
  <w:style w:type="character" w:customStyle="1" w:styleId="CommentSubjectChar">
    <w:name w:val="Comment Subject Char"/>
    <w:basedOn w:val="CommentTextChar"/>
    <w:link w:val="CommentSubject"/>
    <w:uiPriority w:val="99"/>
    <w:semiHidden/>
    <w:rsid w:val="00D32875"/>
    <w:rPr>
      <w:rFonts w:ascii="Times New Roman" w:eastAsia="Times New Roman" w:hAnsi="Times New Roman"/>
      <w:b/>
      <w:bCs/>
      <w:lang w:eastAsia="de-DE"/>
    </w:rPr>
  </w:style>
  <w:style w:type="paragraph" w:styleId="Revision">
    <w:name w:val="Revision"/>
    <w:hidden/>
    <w:uiPriority w:val="99"/>
    <w:semiHidden/>
    <w:rsid w:val="004C07CD"/>
    <w:rPr>
      <w:rFonts w:ascii="Times New Roman" w:eastAsia="Times New Roman" w:hAnsi="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484725">
      <w:bodyDiv w:val="1"/>
      <w:marLeft w:val="0"/>
      <w:marRight w:val="0"/>
      <w:marTop w:val="0"/>
      <w:marBottom w:val="0"/>
      <w:divBdr>
        <w:top w:val="none" w:sz="0" w:space="0" w:color="auto"/>
        <w:left w:val="none" w:sz="0" w:space="0" w:color="auto"/>
        <w:bottom w:val="none" w:sz="0" w:space="0" w:color="auto"/>
        <w:right w:val="none" w:sz="0" w:space="0" w:color="auto"/>
      </w:divBdr>
    </w:div>
    <w:div w:id="311058059">
      <w:bodyDiv w:val="1"/>
      <w:marLeft w:val="0"/>
      <w:marRight w:val="0"/>
      <w:marTop w:val="0"/>
      <w:marBottom w:val="0"/>
      <w:divBdr>
        <w:top w:val="none" w:sz="0" w:space="0" w:color="auto"/>
        <w:left w:val="none" w:sz="0" w:space="0" w:color="auto"/>
        <w:bottom w:val="none" w:sz="0" w:space="0" w:color="auto"/>
        <w:right w:val="none" w:sz="0" w:space="0" w:color="auto"/>
      </w:divBdr>
    </w:div>
    <w:div w:id="379863805">
      <w:bodyDiv w:val="1"/>
      <w:marLeft w:val="0"/>
      <w:marRight w:val="0"/>
      <w:marTop w:val="0"/>
      <w:marBottom w:val="0"/>
      <w:divBdr>
        <w:top w:val="none" w:sz="0" w:space="0" w:color="auto"/>
        <w:left w:val="none" w:sz="0" w:space="0" w:color="auto"/>
        <w:bottom w:val="none" w:sz="0" w:space="0" w:color="auto"/>
        <w:right w:val="none" w:sz="0" w:space="0" w:color="auto"/>
      </w:divBdr>
      <w:divsChild>
        <w:div w:id="1744334342">
          <w:marLeft w:val="0"/>
          <w:marRight w:val="0"/>
          <w:marTop w:val="0"/>
          <w:marBottom w:val="0"/>
          <w:divBdr>
            <w:top w:val="single" w:sz="2" w:space="0" w:color="auto"/>
            <w:left w:val="single" w:sz="2" w:space="0" w:color="auto"/>
            <w:bottom w:val="single" w:sz="6" w:space="0" w:color="auto"/>
            <w:right w:val="single" w:sz="2" w:space="0" w:color="auto"/>
          </w:divBdr>
          <w:divsChild>
            <w:div w:id="591668176">
              <w:marLeft w:val="0"/>
              <w:marRight w:val="0"/>
              <w:marTop w:val="100"/>
              <w:marBottom w:val="100"/>
              <w:divBdr>
                <w:top w:val="single" w:sz="2" w:space="0" w:color="D9D9E3"/>
                <w:left w:val="single" w:sz="2" w:space="0" w:color="D9D9E3"/>
                <w:bottom w:val="single" w:sz="2" w:space="0" w:color="D9D9E3"/>
                <w:right w:val="single" w:sz="2" w:space="0" w:color="D9D9E3"/>
              </w:divBdr>
              <w:divsChild>
                <w:div w:id="397751317">
                  <w:marLeft w:val="0"/>
                  <w:marRight w:val="0"/>
                  <w:marTop w:val="0"/>
                  <w:marBottom w:val="0"/>
                  <w:divBdr>
                    <w:top w:val="single" w:sz="2" w:space="0" w:color="D9D9E3"/>
                    <w:left w:val="single" w:sz="2" w:space="0" w:color="D9D9E3"/>
                    <w:bottom w:val="single" w:sz="2" w:space="0" w:color="D9D9E3"/>
                    <w:right w:val="single" w:sz="2" w:space="0" w:color="D9D9E3"/>
                  </w:divBdr>
                  <w:divsChild>
                    <w:div w:id="322315260">
                      <w:marLeft w:val="0"/>
                      <w:marRight w:val="0"/>
                      <w:marTop w:val="0"/>
                      <w:marBottom w:val="0"/>
                      <w:divBdr>
                        <w:top w:val="single" w:sz="2" w:space="0" w:color="D9D9E3"/>
                        <w:left w:val="single" w:sz="2" w:space="0" w:color="D9D9E3"/>
                        <w:bottom w:val="single" w:sz="2" w:space="0" w:color="D9D9E3"/>
                        <w:right w:val="single" w:sz="2" w:space="0" w:color="D9D9E3"/>
                      </w:divBdr>
                      <w:divsChild>
                        <w:div w:id="542444452">
                          <w:marLeft w:val="0"/>
                          <w:marRight w:val="0"/>
                          <w:marTop w:val="0"/>
                          <w:marBottom w:val="0"/>
                          <w:divBdr>
                            <w:top w:val="single" w:sz="2" w:space="0" w:color="D9D9E3"/>
                            <w:left w:val="single" w:sz="2" w:space="0" w:color="D9D9E3"/>
                            <w:bottom w:val="single" w:sz="2" w:space="0" w:color="D9D9E3"/>
                            <w:right w:val="single" w:sz="2" w:space="0" w:color="D9D9E3"/>
                          </w:divBdr>
                          <w:divsChild>
                            <w:div w:id="239141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5908996">
      <w:bodyDiv w:val="1"/>
      <w:marLeft w:val="0"/>
      <w:marRight w:val="0"/>
      <w:marTop w:val="0"/>
      <w:marBottom w:val="0"/>
      <w:divBdr>
        <w:top w:val="none" w:sz="0" w:space="0" w:color="auto"/>
        <w:left w:val="none" w:sz="0" w:space="0" w:color="auto"/>
        <w:bottom w:val="none" w:sz="0" w:space="0" w:color="auto"/>
        <w:right w:val="none" w:sz="0" w:space="0" w:color="auto"/>
      </w:divBdr>
    </w:div>
    <w:div w:id="1403983795">
      <w:bodyDiv w:val="1"/>
      <w:marLeft w:val="0"/>
      <w:marRight w:val="0"/>
      <w:marTop w:val="0"/>
      <w:marBottom w:val="0"/>
      <w:divBdr>
        <w:top w:val="none" w:sz="0" w:space="0" w:color="auto"/>
        <w:left w:val="none" w:sz="0" w:space="0" w:color="auto"/>
        <w:bottom w:val="none" w:sz="0" w:space="0" w:color="auto"/>
        <w:right w:val="none" w:sz="0" w:space="0" w:color="auto"/>
      </w:divBdr>
      <w:divsChild>
        <w:div w:id="269775999">
          <w:marLeft w:val="0"/>
          <w:marRight w:val="0"/>
          <w:marTop w:val="0"/>
          <w:marBottom w:val="0"/>
          <w:divBdr>
            <w:top w:val="single" w:sz="2" w:space="0" w:color="auto"/>
            <w:left w:val="single" w:sz="2" w:space="0" w:color="auto"/>
            <w:bottom w:val="single" w:sz="6" w:space="0" w:color="auto"/>
            <w:right w:val="single" w:sz="2" w:space="0" w:color="auto"/>
          </w:divBdr>
          <w:divsChild>
            <w:div w:id="971981409">
              <w:marLeft w:val="0"/>
              <w:marRight w:val="0"/>
              <w:marTop w:val="100"/>
              <w:marBottom w:val="100"/>
              <w:divBdr>
                <w:top w:val="single" w:sz="2" w:space="0" w:color="D9D9E3"/>
                <w:left w:val="single" w:sz="2" w:space="0" w:color="D9D9E3"/>
                <w:bottom w:val="single" w:sz="2" w:space="0" w:color="D9D9E3"/>
                <w:right w:val="single" w:sz="2" w:space="0" w:color="D9D9E3"/>
              </w:divBdr>
              <w:divsChild>
                <w:div w:id="210768558">
                  <w:marLeft w:val="0"/>
                  <w:marRight w:val="0"/>
                  <w:marTop w:val="0"/>
                  <w:marBottom w:val="0"/>
                  <w:divBdr>
                    <w:top w:val="single" w:sz="2" w:space="0" w:color="D9D9E3"/>
                    <w:left w:val="single" w:sz="2" w:space="0" w:color="D9D9E3"/>
                    <w:bottom w:val="single" w:sz="2" w:space="0" w:color="D9D9E3"/>
                    <w:right w:val="single" w:sz="2" w:space="0" w:color="D9D9E3"/>
                  </w:divBdr>
                  <w:divsChild>
                    <w:div w:id="1171602940">
                      <w:marLeft w:val="0"/>
                      <w:marRight w:val="0"/>
                      <w:marTop w:val="0"/>
                      <w:marBottom w:val="0"/>
                      <w:divBdr>
                        <w:top w:val="single" w:sz="2" w:space="0" w:color="D9D9E3"/>
                        <w:left w:val="single" w:sz="2" w:space="0" w:color="D9D9E3"/>
                        <w:bottom w:val="single" w:sz="2" w:space="0" w:color="D9D9E3"/>
                        <w:right w:val="single" w:sz="2" w:space="0" w:color="D9D9E3"/>
                      </w:divBdr>
                      <w:divsChild>
                        <w:div w:id="1920945413">
                          <w:marLeft w:val="0"/>
                          <w:marRight w:val="0"/>
                          <w:marTop w:val="0"/>
                          <w:marBottom w:val="0"/>
                          <w:divBdr>
                            <w:top w:val="single" w:sz="2" w:space="0" w:color="D9D9E3"/>
                            <w:left w:val="single" w:sz="2" w:space="0" w:color="D9D9E3"/>
                            <w:bottom w:val="single" w:sz="2" w:space="0" w:color="D9D9E3"/>
                            <w:right w:val="single" w:sz="2" w:space="0" w:color="D9D9E3"/>
                          </w:divBdr>
                          <w:divsChild>
                            <w:div w:id="576406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50280512">
      <w:bodyDiv w:val="1"/>
      <w:marLeft w:val="0"/>
      <w:marRight w:val="0"/>
      <w:marTop w:val="0"/>
      <w:marBottom w:val="0"/>
      <w:divBdr>
        <w:top w:val="none" w:sz="0" w:space="0" w:color="auto"/>
        <w:left w:val="none" w:sz="0" w:space="0" w:color="auto"/>
        <w:bottom w:val="none" w:sz="0" w:space="0" w:color="auto"/>
        <w:right w:val="none" w:sz="0" w:space="0" w:color="auto"/>
      </w:divBdr>
      <w:divsChild>
        <w:div w:id="666061084">
          <w:marLeft w:val="0"/>
          <w:marRight w:val="0"/>
          <w:marTop w:val="0"/>
          <w:marBottom w:val="0"/>
          <w:divBdr>
            <w:top w:val="single" w:sz="2" w:space="0" w:color="auto"/>
            <w:left w:val="single" w:sz="2" w:space="0" w:color="auto"/>
            <w:bottom w:val="single" w:sz="6" w:space="0" w:color="auto"/>
            <w:right w:val="single" w:sz="2" w:space="0" w:color="auto"/>
          </w:divBdr>
          <w:divsChild>
            <w:div w:id="1328631391">
              <w:marLeft w:val="0"/>
              <w:marRight w:val="0"/>
              <w:marTop w:val="100"/>
              <w:marBottom w:val="100"/>
              <w:divBdr>
                <w:top w:val="single" w:sz="2" w:space="0" w:color="D9D9E3"/>
                <w:left w:val="single" w:sz="2" w:space="0" w:color="D9D9E3"/>
                <w:bottom w:val="single" w:sz="2" w:space="0" w:color="D9D9E3"/>
                <w:right w:val="single" w:sz="2" w:space="0" w:color="D9D9E3"/>
              </w:divBdr>
              <w:divsChild>
                <w:div w:id="475338919">
                  <w:marLeft w:val="0"/>
                  <w:marRight w:val="0"/>
                  <w:marTop w:val="0"/>
                  <w:marBottom w:val="0"/>
                  <w:divBdr>
                    <w:top w:val="single" w:sz="2" w:space="0" w:color="D9D9E3"/>
                    <w:left w:val="single" w:sz="2" w:space="0" w:color="D9D9E3"/>
                    <w:bottom w:val="single" w:sz="2" w:space="0" w:color="D9D9E3"/>
                    <w:right w:val="single" w:sz="2" w:space="0" w:color="D9D9E3"/>
                  </w:divBdr>
                  <w:divsChild>
                    <w:div w:id="235357787">
                      <w:marLeft w:val="0"/>
                      <w:marRight w:val="0"/>
                      <w:marTop w:val="0"/>
                      <w:marBottom w:val="0"/>
                      <w:divBdr>
                        <w:top w:val="single" w:sz="2" w:space="0" w:color="D9D9E3"/>
                        <w:left w:val="single" w:sz="2" w:space="0" w:color="D9D9E3"/>
                        <w:bottom w:val="single" w:sz="2" w:space="0" w:color="D9D9E3"/>
                        <w:right w:val="single" w:sz="2" w:space="0" w:color="D9D9E3"/>
                      </w:divBdr>
                      <w:divsChild>
                        <w:div w:id="987781363">
                          <w:marLeft w:val="0"/>
                          <w:marRight w:val="0"/>
                          <w:marTop w:val="0"/>
                          <w:marBottom w:val="0"/>
                          <w:divBdr>
                            <w:top w:val="single" w:sz="2" w:space="0" w:color="D9D9E3"/>
                            <w:left w:val="single" w:sz="2" w:space="0" w:color="D9D9E3"/>
                            <w:bottom w:val="single" w:sz="2" w:space="0" w:color="D9D9E3"/>
                            <w:right w:val="single" w:sz="2" w:space="0" w:color="D9D9E3"/>
                          </w:divBdr>
                          <w:divsChild>
                            <w:div w:id="342052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6918165">
      <w:bodyDiv w:val="1"/>
      <w:marLeft w:val="0"/>
      <w:marRight w:val="0"/>
      <w:marTop w:val="0"/>
      <w:marBottom w:val="0"/>
      <w:divBdr>
        <w:top w:val="none" w:sz="0" w:space="0" w:color="auto"/>
        <w:left w:val="none" w:sz="0" w:space="0" w:color="auto"/>
        <w:bottom w:val="none" w:sz="0" w:space="0" w:color="auto"/>
        <w:right w:val="none" w:sz="0" w:space="0" w:color="auto"/>
      </w:divBdr>
      <w:divsChild>
        <w:div w:id="1002706144">
          <w:marLeft w:val="0"/>
          <w:marRight w:val="0"/>
          <w:marTop w:val="0"/>
          <w:marBottom w:val="0"/>
          <w:divBdr>
            <w:top w:val="single" w:sz="2" w:space="0" w:color="auto"/>
            <w:left w:val="single" w:sz="2" w:space="0" w:color="auto"/>
            <w:bottom w:val="single" w:sz="6" w:space="0" w:color="auto"/>
            <w:right w:val="single" w:sz="2" w:space="0" w:color="auto"/>
          </w:divBdr>
          <w:divsChild>
            <w:div w:id="981424346">
              <w:marLeft w:val="0"/>
              <w:marRight w:val="0"/>
              <w:marTop w:val="100"/>
              <w:marBottom w:val="100"/>
              <w:divBdr>
                <w:top w:val="single" w:sz="2" w:space="0" w:color="D9D9E3"/>
                <w:left w:val="single" w:sz="2" w:space="0" w:color="D9D9E3"/>
                <w:bottom w:val="single" w:sz="2" w:space="0" w:color="D9D9E3"/>
                <w:right w:val="single" w:sz="2" w:space="0" w:color="D9D9E3"/>
              </w:divBdr>
              <w:divsChild>
                <w:div w:id="267929790">
                  <w:marLeft w:val="0"/>
                  <w:marRight w:val="0"/>
                  <w:marTop w:val="0"/>
                  <w:marBottom w:val="0"/>
                  <w:divBdr>
                    <w:top w:val="single" w:sz="2" w:space="0" w:color="D9D9E3"/>
                    <w:left w:val="single" w:sz="2" w:space="0" w:color="D9D9E3"/>
                    <w:bottom w:val="single" w:sz="2" w:space="0" w:color="D9D9E3"/>
                    <w:right w:val="single" w:sz="2" w:space="0" w:color="D9D9E3"/>
                  </w:divBdr>
                  <w:divsChild>
                    <w:div w:id="1442413403">
                      <w:marLeft w:val="0"/>
                      <w:marRight w:val="0"/>
                      <w:marTop w:val="0"/>
                      <w:marBottom w:val="0"/>
                      <w:divBdr>
                        <w:top w:val="single" w:sz="2" w:space="0" w:color="D9D9E3"/>
                        <w:left w:val="single" w:sz="2" w:space="0" w:color="D9D9E3"/>
                        <w:bottom w:val="single" w:sz="2" w:space="0" w:color="D9D9E3"/>
                        <w:right w:val="single" w:sz="2" w:space="0" w:color="D9D9E3"/>
                      </w:divBdr>
                      <w:divsChild>
                        <w:div w:id="622469388">
                          <w:marLeft w:val="0"/>
                          <w:marRight w:val="0"/>
                          <w:marTop w:val="0"/>
                          <w:marBottom w:val="0"/>
                          <w:divBdr>
                            <w:top w:val="single" w:sz="2" w:space="0" w:color="D9D9E3"/>
                            <w:left w:val="single" w:sz="2" w:space="0" w:color="D9D9E3"/>
                            <w:bottom w:val="single" w:sz="2" w:space="0" w:color="D9D9E3"/>
                            <w:right w:val="single" w:sz="2" w:space="0" w:color="D9D9E3"/>
                          </w:divBdr>
                          <w:divsChild>
                            <w:div w:id="258297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48000924">
      <w:bodyDiv w:val="1"/>
      <w:marLeft w:val="0"/>
      <w:marRight w:val="0"/>
      <w:marTop w:val="0"/>
      <w:marBottom w:val="0"/>
      <w:divBdr>
        <w:top w:val="none" w:sz="0" w:space="0" w:color="auto"/>
        <w:left w:val="none" w:sz="0" w:space="0" w:color="auto"/>
        <w:bottom w:val="none" w:sz="0" w:space="0" w:color="auto"/>
        <w:right w:val="none" w:sz="0" w:space="0" w:color="auto"/>
      </w:divBdr>
    </w:div>
    <w:div w:id="197705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chart" Target="charts/chart2.xml"/><Relationship Id="rId25"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3.xm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chart" Target="charts/chart5.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image" Target="media/image7.jpe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tiff"/><Relationship Id="rId22" Type="http://schemas.openxmlformats.org/officeDocument/2006/relationships/image" Target="media/image8.png"/><Relationship Id="rId27" Type="http://schemas.openxmlformats.org/officeDocument/2006/relationships/chart" Target="charts/chart8.xm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m\Documents\HS_project\data\MASTER_EXCEL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Sam\Documents\HS_project\data\thicknesses_vs_sed_shape_size_dis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am\Documents\HS_project\data\MASTER_EXCEL_for_large_boulder_geometri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Sam\Documents\HS_project\data\MASTER_EXCEL.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Users\Sam\Documents\HS_project\data\MASTER_EXCEL_FIN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am\Documents\HS_project\data\MASTER_EXCEL_FIN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am\Documents\HS_project\data\MASTER_EXCEL_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8290714898261476E-2"/>
          <c:y val="2.2113429705886638E-2"/>
          <c:w val="0.90278682986408876"/>
          <c:h val="0.88862207847877328"/>
        </c:manualLayout>
      </c:layout>
      <c:scatterChart>
        <c:scatterStyle val="lineMarker"/>
        <c:varyColors val="0"/>
        <c:ser>
          <c:idx val="0"/>
          <c:order val="0"/>
          <c:tx>
            <c:v>Total Thickness of Units</c:v>
          </c:tx>
          <c:spPr>
            <a:ln w="25400" cap="rnd">
              <a:noFill/>
              <a:round/>
            </a:ln>
            <a:effectLst/>
          </c:spPr>
          <c:marker>
            <c:symbol val="triangle"/>
            <c:size val="6"/>
            <c:spPr>
              <a:solidFill>
                <a:schemeClr val="accent1"/>
              </a:solidFill>
              <a:ln w="9525">
                <a:solidFill>
                  <a:schemeClr val="accent1"/>
                </a:solidFill>
              </a:ln>
              <a:effectLst/>
            </c:spPr>
          </c:marker>
          <c:trendline>
            <c:spPr>
              <a:ln w="12700" cap="rnd">
                <a:solidFill>
                  <a:schemeClr val="accent1"/>
                </a:solidFill>
                <a:prstDash val="solid"/>
              </a:ln>
              <a:effectLst/>
            </c:spPr>
            <c:trendlineType val="log"/>
            <c:dispRSqr val="1"/>
            <c:dispEq val="1"/>
            <c:trendlineLbl>
              <c:layout>
                <c:manualLayout>
                  <c:x val="0.17749481591044214"/>
                  <c:y val="3.75688976377952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hillslope_morph!$AN$3:$AN$74</c:f>
              <c:numCache>
                <c:formatCode>General</c:formatCode>
                <c:ptCount val="72"/>
                <c:pt idx="0">
                  <c:v>8.48</c:v>
                </c:pt>
                <c:pt idx="1">
                  <c:v>11.469999999999999</c:v>
                </c:pt>
                <c:pt idx="2">
                  <c:v>12.780000000000001</c:v>
                </c:pt>
                <c:pt idx="3">
                  <c:v>8.16</c:v>
                </c:pt>
                <c:pt idx="4">
                  <c:v>5.45</c:v>
                </c:pt>
                <c:pt idx="5">
                  <c:v>6.2799999999999994</c:v>
                </c:pt>
                <c:pt idx="6">
                  <c:v>16.2</c:v>
                </c:pt>
                <c:pt idx="7">
                  <c:v>12.819999999999999</c:v>
                </c:pt>
                <c:pt idx="8">
                  <c:v>11.28</c:v>
                </c:pt>
                <c:pt idx="9">
                  <c:v>2.4</c:v>
                </c:pt>
                <c:pt idx="10">
                  <c:v>3.1399999999999997</c:v>
                </c:pt>
                <c:pt idx="11">
                  <c:v>2.1399999999999997</c:v>
                </c:pt>
                <c:pt idx="12">
                  <c:v>3.95</c:v>
                </c:pt>
                <c:pt idx="13">
                  <c:v>2.91</c:v>
                </c:pt>
                <c:pt idx="14">
                  <c:v>2.17</c:v>
                </c:pt>
                <c:pt idx="15">
                  <c:v>2.17</c:v>
                </c:pt>
                <c:pt idx="16">
                  <c:v>1.03</c:v>
                </c:pt>
                <c:pt idx="17">
                  <c:v>6.36</c:v>
                </c:pt>
                <c:pt idx="18">
                  <c:v>25.349999999999998</c:v>
                </c:pt>
                <c:pt idx="19">
                  <c:v>25.349999999999998</c:v>
                </c:pt>
                <c:pt idx="20">
                  <c:v>18.989999999999998</c:v>
                </c:pt>
                <c:pt idx="21">
                  <c:v>21.33</c:v>
                </c:pt>
                <c:pt idx="22">
                  <c:v>21.33</c:v>
                </c:pt>
                <c:pt idx="23">
                  <c:v>5.01</c:v>
                </c:pt>
                <c:pt idx="24">
                  <c:v>7.91</c:v>
                </c:pt>
                <c:pt idx="25">
                  <c:v>8.3800000000000008</c:v>
                </c:pt>
                <c:pt idx="26">
                  <c:v>8.11</c:v>
                </c:pt>
                <c:pt idx="27">
                  <c:v>6.84</c:v>
                </c:pt>
                <c:pt idx="28">
                  <c:v>3.94</c:v>
                </c:pt>
                <c:pt idx="29">
                  <c:v>4.58</c:v>
                </c:pt>
                <c:pt idx="30">
                  <c:v>3.8200000000000003</c:v>
                </c:pt>
                <c:pt idx="31">
                  <c:v>3.4699999999999998</c:v>
                </c:pt>
                <c:pt idx="32">
                  <c:v>14.440000000000001</c:v>
                </c:pt>
                <c:pt idx="33">
                  <c:v>15.86</c:v>
                </c:pt>
                <c:pt idx="34">
                  <c:v>5.79</c:v>
                </c:pt>
                <c:pt idx="35">
                  <c:v>3.55</c:v>
                </c:pt>
                <c:pt idx="36">
                  <c:v>1.9899999999999998</c:v>
                </c:pt>
                <c:pt idx="37">
                  <c:v>0.56999999999999995</c:v>
                </c:pt>
                <c:pt idx="38">
                  <c:v>0.56999999999999995</c:v>
                </c:pt>
                <c:pt idx="39">
                  <c:v>10.399999999999999</c:v>
                </c:pt>
                <c:pt idx="40">
                  <c:v>18.68</c:v>
                </c:pt>
                <c:pt idx="41">
                  <c:v>19.080000000000002</c:v>
                </c:pt>
                <c:pt idx="42">
                  <c:v>17.599999999999998</c:v>
                </c:pt>
                <c:pt idx="43">
                  <c:v>16.43</c:v>
                </c:pt>
                <c:pt idx="44">
                  <c:v>8.1499999999999986</c:v>
                </c:pt>
                <c:pt idx="45">
                  <c:v>1.69</c:v>
                </c:pt>
                <c:pt idx="47">
                  <c:v>31.7</c:v>
                </c:pt>
                <c:pt idx="48">
                  <c:v>35.42</c:v>
                </c:pt>
                <c:pt idx="49">
                  <c:v>17.330000000000002</c:v>
                </c:pt>
                <c:pt idx="50">
                  <c:v>14.130000000000003</c:v>
                </c:pt>
                <c:pt idx="51">
                  <c:v>9.98</c:v>
                </c:pt>
                <c:pt idx="52">
                  <c:v>4.9399999999999995</c:v>
                </c:pt>
                <c:pt idx="53">
                  <c:v>7.75</c:v>
                </c:pt>
                <c:pt idx="54">
                  <c:v>9.9599999999999991</c:v>
                </c:pt>
                <c:pt idx="55">
                  <c:v>9.259999999999998</c:v>
                </c:pt>
                <c:pt idx="56">
                  <c:v>7.1800000000000006</c:v>
                </c:pt>
                <c:pt idx="57">
                  <c:v>5.36</c:v>
                </c:pt>
                <c:pt idx="58">
                  <c:v>1.1499999999999999</c:v>
                </c:pt>
                <c:pt idx="59">
                  <c:v>0.53</c:v>
                </c:pt>
                <c:pt idx="60">
                  <c:v>0.53</c:v>
                </c:pt>
                <c:pt idx="61">
                  <c:v>13.64</c:v>
                </c:pt>
                <c:pt idx="62">
                  <c:v>17.71</c:v>
                </c:pt>
                <c:pt idx="63">
                  <c:v>19.86</c:v>
                </c:pt>
                <c:pt idx="64">
                  <c:v>25.82</c:v>
                </c:pt>
                <c:pt idx="65">
                  <c:v>27.680000000000003</c:v>
                </c:pt>
                <c:pt idx="66">
                  <c:v>32.49</c:v>
                </c:pt>
                <c:pt idx="67">
                  <c:v>28.959999999999997</c:v>
                </c:pt>
                <c:pt idx="68">
                  <c:v>18.5</c:v>
                </c:pt>
                <c:pt idx="69">
                  <c:v>10.340000000000002</c:v>
                </c:pt>
                <c:pt idx="70">
                  <c:v>1.46</c:v>
                </c:pt>
                <c:pt idx="71">
                  <c:v>0.99</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1-7522-4AB4-BE97-845A11AF2E6A}"/>
            </c:ext>
          </c:extLst>
        </c:ser>
        <c:ser>
          <c:idx val="1"/>
          <c:order val="1"/>
          <c:tx>
            <c:v>Mean Thickness of Bedrock</c:v>
          </c:tx>
          <c:spPr>
            <a:ln w="25400" cap="rnd">
              <a:noFill/>
              <a:round/>
            </a:ln>
            <a:effectLst/>
          </c:spPr>
          <c:marker>
            <c:symbol val="circle"/>
            <c:size val="6"/>
            <c:spPr>
              <a:solidFill>
                <a:schemeClr val="accent2"/>
              </a:solidFill>
              <a:ln w="9525">
                <a:solidFill>
                  <a:schemeClr val="accent2"/>
                </a:solidFill>
              </a:ln>
              <a:effectLst/>
            </c:spPr>
          </c:marker>
          <c:trendline>
            <c:spPr>
              <a:ln w="12700" cap="rnd" cmpd="sng">
                <a:solidFill>
                  <a:schemeClr val="accent2"/>
                </a:solidFill>
                <a:prstDash val="solid"/>
              </a:ln>
              <a:effectLst/>
            </c:spPr>
            <c:trendlineType val="log"/>
            <c:dispRSqr val="1"/>
            <c:dispEq val="1"/>
            <c:trendlineLbl>
              <c:layout>
                <c:manualLayout>
                  <c:x val="-8.0689171279332662E-5"/>
                  <c:y val="-3.059298815910525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hillslope_morph!$AH$3:$AH$74</c:f>
              <c:numCache>
                <c:formatCode>General</c:formatCode>
                <c:ptCount val="72"/>
                <c:pt idx="0">
                  <c:v>0.84800000000000009</c:v>
                </c:pt>
                <c:pt idx="1">
                  <c:v>0.9558333333333332</c:v>
                </c:pt>
                <c:pt idx="2">
                  <c:v>1.0650000000000002</c:v>
                </c:pt>
                <c:pt idx="3">
                  <c:v>1.1657142857142857</c:v>
                </c:pt>
                <c:pt idx="4">
                  <c:v>1.3625</c:v>
                </c:pt>
                <c:pt idx="5">
                  <c:v>1.5699999999999998</c:v>
                </c:pt>
                <c:pt idx="6">
                  <c:v>2.0249999999999999</c:v>
                </c:pt>
                <c:pt idx="7">
                  <c:v>1.6024999999999998</c:v>
                </c:pt>
                <c:pt idx="8">
                  <c:v>1.6114285714285714</c:v>
                </c:pt>
                <c:pt idx="9">
                  <c:v>0.48</c:v>
                </c:pt>
                <c:pt idx="10">
                  <c:v>0.52333333333333332</c:v>
                </c:pt>
                <c:pt idx="11">
                  <c:v>0.53499999999999992</c:v>
                </c:pt>
                <c:pt idx="12">
                  <c:v>0.79</c:v>
                </c:pt>
                <c:pt idx="13">
                  <c:v>0.97000000000000008</c:v>
                </c:pt>
                <c:pt idx="14">
                  <c:v>1.085</c:v>
                </c:pt>
                <c:pt idx="15">
                  <c:v>1.085</c:v>
                </c:pt>
                <c:pt idx="16">
                  <c:v>1.03</c:v>
                </c:pt>
                <c:pt idx="17">
                  <c:v>6.36</c:v>
                </c:pt>
                <c:pt idx="18">
                  <c:v>12.674999999999999</c:v>
                </c:pt>
                <c:pt idx="19">
                  <c:v>12.674999999999999</c:v>
                </c:pt>
                <c:pt idx="20">
                  <c:v>18.989999999999998</c:v>
                </c:pt>
                <c:pt idx="21">
                  <c:v>7.1099999999999994</c:v>
                </c:pt>
                <c:pt idx="22">
                  <c:v>7.1099999999999994</c:v>
                </c:pt>
                <c:pt idx="23">
                  <c:v>1.2524999999999999</c:v>
                </c:pt>
                <c:pt idx="24">
                  <c:v>0.98875000000000002</c:v>
                </c:pt>
                <c:pt idx="25">
                  <c:v>0.93111111111111122</c:v>
                </c:pt>
                <c:pt idx="26">
                  <c:v>0.90111111111111108</c:v>
                </c:pt>
                <c:pt idx="27">
                  <c:v>0.76</c:v>
                </c:pt>
                <c:pt idx="28">
                  <c:v>0.78800000000000003</c:v>
                </c:pt>
                <c:pt idx="29">
                  <c:v>0.91600000000000004</c:v>
                </c:pt>
                <c:pt idx="30">
                  <c:v>0.95500000000000007</c:v>
                </c:pt>
                <c:pt idx="31">
                  <c:v>1.1566666666666665</c:v>
                </c:pt>
                <c:pt idx="32">
                  <c:v>1.6044444444444446</c:v>
                </c:pt>
                <c:pt idx="33">
                  <c:v>1.4418181818181817</c:v>
                </c:pt>
                <c:pt idx="34">
                  <c:v>0.82714285714285718</c:v>
                </c:pt>
                <c:pt idx="35">
                  <c:v>0.71</c:v>
                </c:pt>
                <c:pt idx="36">
                  <c:v>0.66333333333333322</c:v>
                </c:pt>
                <c:pt idx="37">
                  <c:v>0.56999999999999995</c:v>
                </c:pt>
                <c:pt idx="38">
                  <c:v>0.56999999999999995</c:v>
                </c:pt>
                <c:pt idx="39">
                  <c:v>2.5999999999999996</c:v>
                </c:pt>
                <c:pt idx="40">
                  <c:v>2.6685714285714286</c:v>
                </c:pt>
                <c:pt idx="41">
                  <c:v>2.12</c:v>
                </c:pt>
                <c:pt idx="42">
                  <c:v>1.9555555555555553</c:v>
                </c:pt>
                <c:pt idx="43">
                  <c:v>2.05375</c:v>
                </c:pt>
                <c:pt idx="44">
                  <c:v>1.6299999999999997</c:v>
                </c:pt>
                <c:pt idx="45">
                  <c:v>0.84499999999999997</c:v>
                </c:pt>
                <c:pt idx="47">
                  <c:v>6.34</c:v>
                </c:pt>
                <c:pt idx="48">
                  <c:v>5.0600000000000005</c:v>
                </c:pt>
                <c:pt idx="49">
                  <c:v>2.475714285714286</c:v>
                </c:pt>
                <c:pt idx="50">
                  <c:v>1.7662500000000003</c:v>
                </c:pt>
                <c:pt idx="51">
                  <c:v>1.4257142857142857</c:v>
                </c:pt>
                <c:pt idx="52">
                  <c:v>1.2349999999999999</c:v>
                </c:pt>
                <c:pt idx="53">
                  <c:v>1.55</c:v>
                </c:pt>
                <c:pt idx="54">
                  <c:v>1.66</c:v>
                </c:pt>
                <c:pt idx="55">
                  <c:v>1.543333333333333</c:v>
                </c:pt>
                <c:pt idx="56">
                  <c:v>1.4360000000000002</c:v>
                </c:pt>
                <c:pt idx="57">
                  <c:v>1.0720000000000001</c:v>
                </c:pt>
                <c:pt idx="58">
                  <c:v>0.57499999999999996</c:v>
                </c:pt>
                <c:pt idx="59">
                  <c:v>0.53</c:v>
                </c:pt>
                <c:pt idx="60">
                  <c:v>0.53</c:v>
                </c:pt>
                <c:pt idx="61">
                  <c:v>1.9485714285714286</c:v>
                </c:pt>
                <c:pt idx="62">
                  <c:v>1.7710000000000001</c:v>
                </c:pt>
                <c:pt idx="63">
                  <c:v>1.5276923076923077</c:v>
                </c:pt>
                <c:pt idx="64">
                  <c:v>1.9861538461538462</c:v>
                </c:pt>
                <c:pt idx="65">
                  <c:v>2.1292307692307695</c:v>
                </c:pt>
                <c:pt idx="66">
                  <c:v>2.3207142857142857</c:v>
                </c:pt>
                <c:pt idx="67">
                  <c:v>2.6327272727272724</c:v>
                </c:pt>
                <c:pt idx="68">
                  <c:v>2.3125</c:v>
                </c:pt>
                <c:pt idx="69">
                  <c:v>1.4771428571428573</c:v>
                </c:pt>
                <c:pt idx="70">
                  <c:v>0.48666666666666664</c:v>
                </c:pt>
                <c:pt idx="71">
                  <c:v>0.495</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3-7522-4AB4-BE97-845A11AF2E6A}"/>
            </c:ext>
          </c:extLst>
        </c:ser>
        <c:ser>
          <c:idx val="2"/>
          <c:order val="2"/>
          <c:tx>
            <c:v>Max Bedrock Thickness</c:v>
          </c:tx>
          <c:spPr>
            <a:ln w="25400" cap="rnd">
              <a:noFill/>
              <a:round/>
            </a:ln>
            <a:effectLst/>
          </c:spPr>
          <c:marker>
            <c:symbol val="x"/>
            <c:size val="6"/>
            <c:spPr>
              <a:solidFill>
                <a:schemeClr val="accent3"/>
              </a:solidFill>
              <a:ln w="9525">
                <a:solidFill>
                  <a:schemeClr val="accent3"/>
                </a:solidFill>
              </a:ln>
              <a:effectLst/>
            </c:spPr>
          </c:marker>
          <c:trendline>
            <c:spPr>
              <a:ln w="12700" cap="rnd">
                <a:solidFill>
                  <a:schemeClr val="accent3"/>
                </a:solidFill>
                <a:prstDash val="solid"/>
              </a:ln>
              <a:effectLst/>
            </c:spPr>
            <c:trendlineType val="log"/>
            <c:dispRSqr val="1"/>
            <c:dispEq val="1"/>
            <c:trendlineLbl>
              <c:layout>
                <c:manualLayout>
                  <c:x val="0.19031989095285742"/>
                  <c:y val="-2.427347623213764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hillslope_morph!$AK$3:$AK$74</c:f>
              <c:numCache>
                <c:formatCode>General</c:formatCode>
                <c:ptCount val="72"/>
                <c:pt idx="0">
                  <c:v>1.28</c:v>
                </c:pt>
                <c:pt idx="1">
                  <c:v>1.79</c:v>
                </c:pt>
                <c:pt idx="2">
                  <c:v>1.97</c:v>
                </c:pt>
                <c:pt idx="3">
                  <c:v>1.97</c:v>
                </c:pt>
                <c:pt idx="4">
                  <c:v>1.97</c:v>
                </c:pt>
                <c:pt idx="5">
                  <c:v>2.88</c:v>
                </c:pt>
                <c:pt idx="6">
                  <c:v>3.69</c:v>
                </c:pt>
                <c:pt idx="7">
                  <c:v>3.69</c:v>
                </c:pt>
                <c:pt idx="8">
                  <c:v>3.69</c:v>
                </c:pt>
                <c:pt idx="9">
                  <c:v>0.62</c:v>
                </c:pt>
                <c:pt idx="10">
                  <c:v>0.74</c:v>
                </c:pt>
                <c:pt idx="11">
                  <c:v>0.74</c:v>
                </c:pt>
                <c:pt idx="12">
                  <c:v>1.1399999999999999</c:v>
                </c:pt>
                <c:pt idx="13">
                  <c:v>1.1399999999999999</c:v>
                </c:pt>
                <c:pt idx="14">
                  <c:v>1.1399999999999999</c:v>
                </c:pt>
                <c:pt idx="15">
                  <c:v>1.1399999999999999</c:v>
                </c:pt>
                <c:pt idx="16">
                  <c:v>1.03</c:v>
                </c:pt>
                <c:pt idx="17">
                  <c:v>6.36</c:v>
                </c:pt>
                <c:pt idx="18">
                  <c:v>18.989999999999998</c:v>
                </c:pt>
                <c:pt idx="19">
                  <c:v>18.989999999999998</c:v>
                </c:pt>
                <c:pt idx="20">
                  <c:v>18.989999999999998</c:v>
                </c:pt>
                <c:pt idx="21">
                  <c:v>18.989999999999998</c:v>
                </c:pt>
                <c:pt idx="22">
                  <c:v>18.989999999999998</c:v>
                </c:pt>
                <c:pt idx="23">
                  <c:v>1.65</c:v>
                </c:pt>
                <c:pt idx="24">
                  <c:v>1.65</c:v>
                </c:pt>
                <c:pt idx="25">
                  <c:v>1.65</c:v>
                </c:pt>
                <c:pt idx="26">
                  <c:v>1.65</c:v>
                </c:pt>
                <c:pt idx="27">
                  <c:v>1.05</c:v>
                </c:pt>
                <c:pt idx="28">
                  <c:v>1.05</c:v>
                </c:pt>
                <c:pt idx="29">
                  <c:v>1.28</c:v>
                </c:pt>
                <c:pt idx="30">
                  <c:v>1.28</c:v>
                </c:pt>
                <c:pt idx="31">
                  <c:v>1.28</c:v>
                </c:pt>
                <c:pt idx="32">
                  <c:v>6.47</c:v>
                </c:pt>
                <c:pt idx="33">
                  <c:v>6.47</c:v>
                </c:pt>
                <c:pt idx="34">
                  <c:v>1.48</c:v>
                </c:pt>
                <c:pt idx="35">
                  <c:v>1.1299999999999999</c:v>
                </c:pt>
                <c:pt idx="36">
                  <c:v>1.1299999999999999</c:v>
                </c:pt>
                <c:pt idx="37">
                  <c:v>0.56999999999999995</c:v>
                </c:pt>
                <c:pt idx="38">
                  <c:v>0.56999999999999995</c:v>
                </c:pt>
                <c:pt idx="39">
                  <c:v>6.06</c:v>
                </c:pt>
                <c:pt idx="40">
                  <c:v>6.06</c:v>
                </c:pt>
                <c:pt idx="41">
                  <c:v>3.66</c:v>
                </c:pt>
                <c:pt idx="42">
                  <c:v>3.66</c:v>
                </c:pt>
                <c:pt idx="43">
                  <c:v>3.66</c:v>
                </c:pt>
                <c:pt idx="44">
                  <c:v>2.97</c:v>
                </c:pt>
                <c:pt idx="45">
                  <c:v>1.1000000000000001</c:v>
                </c:pt>
                <c:pt idx="47">
                  <c:v>15.73</c:v>
                </c:pt>
                <c:pt idx="48">
                  <c:v>15.73</c:v>
                </c:pt>
                <c:pt idx="49">
                  <c:v>5.2</c:v>
                </c:pt>
                <c:pt idx="50">
                  <c:v>2.75</c:v>
                </c:pt>
                <c:pt idx="51">
                  <c:v>2.5499999999999998</c:v>
                </c:pt>
                <c:pt idx="52">
                  <c:v>2.5499999999999998</c:v>
                </c:pt>
                <c:pt idx="53">
                  <c:v>2.35</c:v>
                </c:pt>
                <c:pt idx="54">
                  <c:v>2.35</c:v>
                </c:pt>
                <c:pt idx="55">
                  <c:v>2.35</c:v>
                </c:pt>
                <c:pt idx="56">
                  <c:v>2.35</c:v>
                </c:pt>
                <c:pt idx="57">
                  <c:v>1.63</c:v>
                </c:pt>
                <c:pt idx="58">
                  <c:v>0.62</c:v>
                </c:pt>
                <c:pt idx="59">
                  <c:v>0.53</c:v>
                </c:pt>
                <c:pt idx="60">
                  <c:v>0.53</c:v>
                </c:pt>
                <c:pt idx="61">
                  <c:v>3.61</c:v>
                </c:pt>
                <c:pt idx="62">
                  <c:v>3.61</c:v>
                </c:pt>
                <c:pt idx="63">
                  <c:v>3.61</c:v>
                </c:pt>
                <c:pt idx="64">
                  <c:v>7.14</c:v>
                </c:pt>
                <c:pt idx="65">
                  <c:v>7.14</c:v>
                </c:pt>
                <c:pt idx="66">
                  <c:v>7.14</c:v>
                </c:pt>
                <c:pt idx="67">
                  <c:v>7.14</c:v>
                </c:pt>
                <c:pt idx="68">
                  <c:v>4.03</c:v>
                </c:pt>
                <c:pt idx="69">
                  <c:v>2.79</c:v>
                </c:pt>
                <c:pt idx="70">
                  <c:v>0.51</c:v>
                </c:pt>
                <c:pt idx="71">
                  <c:v>0.51</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5-7522-4AB4-BE97-845A11AF2E6A}"/>
            </c:ext>
          </c:extLst>
        </c:ser>
        <c:dLbls>
          <c:showLegendKey val="0"/>
          <c:showVal val="0"/>
          <c:showCatName val="0"/>
          <c:showSerName val="0"/>
          <c:showPercent val="0"/>
          <c:showBubbleSize val="0"/>
        </c:dLbls>
        <c:axId val="87009472"/>
        <c:axId val="87029856"/>
        <c:extLst>
          <c:ext xmlns:c15="http://schemas.microsoft.com/office/drawing/2012/chart" uri="{02D57815-91ED-43cb-92C2-25804820EDAC}">
            <c15:filteredScatterSeries>
              <c15:ser>
                <c:idx val="3"/>
                <c:order val="3"/>
                <c:tx>
                  <c:v>Median</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og"/>
                  <c:dispRSqr val="0"/>
                  <c:dispEq val="0"/>
                </c:trendline>
                <c:xVal>
                  <c:numRef>
                    <c:extLst>
                      <c:ext uri="{02D57815-91ED-43cb-92C2-25804820EDAC}">
                        <c15:formulaRef>
                          <c15:sqref>hillslope_morph!$AI$3:$AI$74</c15:sqref>
                        </c15:formulaRef>
                      </c:ext>
                    </c:extLst>
                    <c:numCache>
                      <c:formatCode>General</c:formatCode>
                      <c:ptCount val="72"/>
                      <c:pt idx="0">
                        <c:v>0.87</c:v>
                      </c:pt>
                      <c:pt idx="1">
                        <c:v>0.96</c:v>
                      </c:pt>
                      <c:pt idx="2">
                        <c:v>1.0449999999999999</c:v>
                      </c:pt>
                      <c:pt idx="3">
                        <c:v>1.0449999999999999</c:v>
                      </c:pt>
                      <c:pt idx="4">
                        <c:v>0.96</c:v>
                      </c:pt>
                      <c:pt idx="5">
                        <c:v>1.0449999999999999</c:v>
                      </c:pt>
                      <c:pt idx="6">
                        <c:v>1.135</c:v>
                      </c:pt>
                      <c:pt idx="7">
                        <c:v>1.31</c:v>
                      </c:pt>
                      <c:pt idx="8">
                        <c:v>1.31</c:v>
                      </c:pt>
                      <c:pt idx="9">
                        <c:v>1.46</c:v>
                      </c:pt>
                      <c:pt idx="10">
                        <c:v>1.645</c:v>
                      </c:pt>
                      <c:pt idx="11">
                        <c:v>1.88</c:v>
                      </c:pt>
                      <c:pt idx="12">
                        <c:v>1.7349999999999999</c:v>
                      </c:pt>
                      <c:pt idx="13">
                        <c:v>1.46</c:v>
                      </c:pt>
                      <c:pt idx="14">
                        <c:v>1.46</c:v>
                      </c:pt>
                      <c:pt idx="15">
                        <c:v>1.1850000000000001</c:v>
                      </c:pt>
                      <c:pt idx="16">
                        <c:v>0.78</c:v>
                      </c:pt>
                      <c:pt idx="17">
                        <c:v>0.61499999999999999</c:v>
                      </c:pt>
                      <c:pt idx="18">
                        <c:v>0.67999999999999994</c:v>
                      </c:pt>
                      <c:pt idx="19">
                        <c:v>0.67999999999999994</c:v>
                      </c:pt>
                      <c:pt idx="20">
                        <c:v>0.67999999999999994</c:v>
                      </c:pt>
                      <c:pt idx="21">
                        <c:v>0.67999999999999994</c:v>
                      </c:pt>
                      <c:pt idx="22">
                        <c:v>0.67999999999999994</c:v>
                      </c:pt>
                      <c:pt idx="23">
                        <c:v>0.88500000000000001</c:v>
                      </c:pt>
                      <c:pt idx="24">
                        <c:v>1</c:v>
                      </c:pt>
                      <c:pt idx="25">
                        <c:v>1.085</c:v>
                      </c:pt>
                      <c:pt idx="26">
                        <c:v>1.085</c:v>
                      </c:pt>
                      <c:pt idx="27">
                        <c:v>1.085</c:v>
                      </c:pt>
                      <c:pt idx="28">
                        <c:v>1.085</c:v>
                      </c:pt>
                      <c:pt idx="29">
                        <c:v>1.0249999999999999</c:v>
                      </c:pt>
                      <c:pt idx="30">
                        <c:v>0.995</c:v>
                      </c:pt>
                      <c:pt idx="31">
                        <c:v>0.96499999999999997</c:v>
                      </c:pt>
                      <c:pt idx="32">
                        <c:v>0.96499999999999997</c:v>
                      </c:pt>
                      <c:pt idx="33">
                        <c:v>0.92500000000000004</c:v>
                      </c:pt>
                      <c:pt idx="34">
                        <c:v>0.92500000000000004</c:v>
                      </c:pt>
                      <c:pt idx="35">
                        <c:v>0.84000000000000008</c:v>
                      </c:pt>
                      <c:pt idx="36">
                        <c:v>0.84000000000000008</c:v>
                      </c:pt>
                      <c:pt idx="37">
                        <c:v>0.875</c:v>
                      </c:pt>
                      <c:pt idx="38">
                        <c:v>0.89</c:v>
                      </c:pt>
                      <c:pt idx="39">
                        <c:v>1.02</c:v>
                      </c:pt>
                      <c:pt idx="40">
                        <c:v>1.05</c:v>
                      </c:pt>
                      <c:pt idx="41">
                        <c:v>1.05</c:v>
                      </c:pt>
                      <c:pt idx="42">
                        <c:v>1.02</c:v>
                      </c:pt>
                      <c:pt idx="43">
                        <c:v>1.02</c:v>
                      </c:pt>
                      <c:pt idx="44">
                        <c:v>1.095</c:v>
                      </c:pt>
                      <c:pt idx="45">
                        <c:v>1.1200000000000001</c:v>
                      </c:pt>
                    </c:numCache>
                  </c:numRef>
                </c:xVal>
                <c:yVal>
                  <c:numRef>
                    <c:extLst>
                      <c:ext uri="{02D57815-91ED-43cb-92C2-25804820EDAC}">
                        <c15:formulaRef>
                          <c15:sqref>hillslope_morph!$K$3:$K$74</c15:sqref>
                        </c15:formulaRef>
                      </c:ext>
                    </c:extLst>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7-7522-4AB4-BE97-845A11AF2E6A}"/>
                  </c:ext>
                </c:extLst>
              </c15:ser>
            </c15:filteredScatterSeries>
          </c:ext>
        </c:extLst>
      </c:scatterChart>
      <c:valAx>
        <c:axId val="87009472"/>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Bed Thickness</a:t>
                </a:r>
                <a:r>
                  <a:rPr lang="en-US" baseline="0"/>
                  <a:t> (m)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29856"/>
        <c:crosses val="autoZero"/>
        <c:crossBetween val="midCat"/>
      </c:valAx>
      <c:valAx>
        <c:axId val="87029856"/>
        <c:scaling>
          <c:orientation val="minMax"/>
          <c:max val="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Slope (.)</a:t>
                </a:r>
              </a:p>
            </c:rich>
          </c:tx>
          <c:layout>
            <c:manualLayout>
              <c:xMode val="edge"/>
              <c:yMode val="edge"/>
              <c:x val="1.841620626151013E-2"/>
              <c:y val="0.2577701224846893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09472"/>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layout>
        <c:manualLayout>
          <c:xMode val="edge"/>
          <c:yMode val="edge"/>
          <c:x val="0.71113757438736014"/>
          <c:y val="0.68789744880264014"/>
          <c:w val="0.22693147267482658"/>
          <c:h val="0.164227879765764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dirty="0"/>
              <a:t>LC3 Shallow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1467981824852539"/>
                  <c:y val="-0.3178956018348173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hillslope_morph!$D$3:$D$7</c:f>
              <c:numCache>
                <c:formatCode>General</c:formatCode>
                <c:ptCount val="5"/>
                <c:pt idx="0">
                  <c:v>20.12</c:v>
                </c:pt>
                <c:pt idx="1">
                  <c:v>40.159999999999997</c:v>
                </c:pt>
                <c:pt idx="2">
                  <c:v>60.26</c:v>
                </c:pt>
                <c:pt idx="3">
                  <c:v>80.28</c:v>
                </c:pt>
                <c:pt idx="4">
                  <c:v>100.4</c:v>
                </c:pt>
              </c:numCache>
            </c:numRef>
          </c:xVal>
          <c:yVal>
            <c:numRef>
              <c:f>hillslope_morph!$O$3:$O$7</c:f>
              <c:numCache>
                <c:formatCode>General</c:formatCode>
                <c:ptCount val="5"/>
                <c:pt idx="0">
                  <c:v>0.41037499999999999</c:v>
                </c:pt>
                <c:pt idx="1">
                  <c:v>0.55587500000000001</c:v>
                </c:pt>
                <c:pt idx="2">
                  <c:v>-0.31825000000000003</c:v>
                </c:pt>
                <c:pt idx="3">
                  <c:v>-0.47074999999999995</c:v>
                </c:pt>
                <c:pt idx="4">
                  <c:v>-0.30074999999999996</c:v>
                </c:pt>
              </c:numCache>
            </c:numRef>
          </c:yVal>
          <c:smooth val="0"/>
          <c:extLst>
            <c:ext xmlns:c16="http://schemas.microsoft.com/office/drawing/2014/chart" uri="{C3380CC4-5D6E-409C-BE32-E72D297353CC}">
              <c16:uniqueId val="{00000001-056B-4FC8-B840-444C9D11C378}"/>
            </c:ext>
          </c:extLst>
        </c:ser>
        <c:dLbls>
          <c:showLegendKey val="0"/>
          <c:showVal val="0"/>
          <c:showCatName val="0"/>
          <c:showSerName val="0"/>
          <c:showPercent val="0"/>
          <c:showBubbleSize val="0"/>
        </c:dLbls>
        <c:axId val="1491005152"/>
        <c:axId val="1491003904"/>
      </c:scatterChart>
      <c:valAx>
        <c:axId val="1491005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Distance from Channel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1003904"/>
        <c:crosses val="autoZero"/>
        <c:crossBetween val="midCat"/>
      </c:valAx>
      <c:valAx>
        <c:axId val="1491003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Curvature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10051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D84</c:v>
          </c:tx>
          <c:spPr>
            <a:ln w="19050" cap="rnd">
              <a:noFill/>
              <a:round/>
            </a:ln>
            <a:effectLst/>
          </c:spPr>
          <c:marker>
            <c:symbol val="square"/>
            <c:size val="6"/>
            <c:spPr>
              <a:solidFill>
                <a:schemeClr val="accent2"/>
              </a:solidFill>
              <a:ln w="9525">
                <a:solidFill>
                  <a:schemeClr val="accent2"/>
                </a:solidFill>
              </a:ln>
              <a:effectLst/>
            </c:spPr>
          </c:marker>
          <c:trendline>
            <c:spPr>
              <a:ln w="19050" cap="rnd">
                <a:solidFill>
                  <a:schemeClr val="accent2"/>
                </a:solidFill>
                <a:prstDash val="solid"/>
              </a:ln>
              <a:effectLst/>
            </c:spPr>
            <c:trendlineType val="linear"/>
            <c:dispRSqr val="1"/>
            <c:dispEq val="1"/>
            <c:trendlineLbl>
              <c:layout>
                <c:manualLayout>
                  <c:x val="0.10379456700143887"/>
                  <c:y val="5.046849475983334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data!$H$3:$H$9</c:f>
              <c:numCache>
                <c:formatCode>General</c:formatCode>
                <c:ptCount val="7"/>
                <c:pt idx="0">
                  <c:v>1.97</c:v>
                </c:pt>
                <c:pt idx="1">
                  <c:v>3.69</c:v>
                </c:pt>
                <c:pt idx="2">
                  <c:v>21.1</c:v>
                </c:pt>
                <c:pt idx="3">
                  <c:v>6.47</c:v>
                </c:pt>
                <c:pt idx="4">
                  <c:v>6.06</c:v>
                </c:pt>
                <c:pt idx="5">
                  <c:v>15.73</c:v>
                </c:pt>
                <c:pt idx="6">
                  <c:v>7.14</c:v>
                </c:pt>
              </c:numCache>
            </c:numRef>
          </c:xVal>
          <c:yVal>
            <c:numRef>
              <c:f>data!$K$3:$K$9</c:f>
              <c:numCache>
                <c:formatCode>0.00</c:formatCode>
                <c:ptCount val="7"/>
                <c:pt idx="0">
                  <c:v>123.07707176109511</c:v>
                </c:pt>
                <c:pt idx="1">
                  <c:v>174.82671071172081</c:v>
                </c:pt>
                <c:pt idx="2">
                  <c:v>525.9804697242206</c:v>
                </c:pt>
                <c:pt idx="3">
                  <c:v>123.07707176109511</c:v>
                </c:pt>
                <c:pt idx="4">
                  <c:v>124.20206553821464</c:v>
                </c:pt>
                <c:pt idx="5">
                  <c:v>171.4960802591504</c:v>
                </c:pt>
                <c:pt idx="6">
                  <c:v>242.10077400943081</c:v>
                </c:pt>
              </c:numCache>
            </c:numRef>
          </c:yVal>
          <c:smooth val="0"/>
          <c:extLst>
            <c:ext xmlns:c16="http://schemas.microsoft.com/office/drawing/2014/chart" uri="{C3380CC4-5D6E-409C-BE32-E72D297353CC}">
              <c16:uniqueId val="{00000001-03A9-4794-8E77-128CF71F2A0B}"/>
            </c:ext>
          </c:extLst>
        </c:ser>
        <c:ser>
          <c:idx val="2"/>
          <c:order val="1"/>
          <c:tx>
            <c:v>D50</c:v>
          </c:tx>
          <c:spPr>
            <a:ln w="19050" cap="rnd">
              <a:noFill/>
              <a:round/>
            </a:ln>
            <a:effectLst/>
          </c:spPr>
          <c:marker>
            <c:symbol val="triangle"/>
            <c:size val="6"/>
            <c:spPr>
              <a:solidFill>
                <a:schemeClr val="accent3"/>
              </a:solidFill>
              <a:ln w="9525">
                <a:solidFill>
                  <a:schemeClr val="accent3">
                    <a:alpha val="82000"/>
                  </a:schemeClr>
                </a:solidFill>
              </a:ln>
              <a:effectLst/>
            </c:spPr>
          </c:marker>
          <c:trendline>
            <c:spPr>
              <a:ln w="19050" cap="rnd">
                <a:solidFill>
                  <a:schemeClr val="accent3"/>
                </a:solidFill>
                <a:prstDash val="solid"/>
              </a:ln>
              <a:effectLst/>
            </c:spPr>
            <c:trendlineType val="linear"/>
            <c:dispRSqr val="1"/>
            <c:dispEq val="1"/>
            <c:trendlineLbl>
              <c:layout>
                <c:manualLayout>
                  <c:x val="-2.3521061244754875E-2"/>
                  <c:y val="-2.499954114127337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data!$H$3:$H$9</c:f>
              <c:numCache>
                <c:formatCode>General</c:formatCode>
                <c:ptCount val="7"/>
                <c:pt idx="0">
                  <c:v>1.97</c:v>
                </c:pt>
                <c:pt idx="1">
                  <c:v>3.69</c:v>
                </c:pt>
                <c:pt idx="2">
                  <c:v>21.1</c:v>
                </c:pt>
                <c:pt idx="3">
                  <c:v>6.47</c:v>
                </c:pt>
                <c:pt idx="4">
                  <c:v>6.06</c:v>
                </c:pt>
                <c:pt idx="5">
                  <c:v>15.73</c:v>
                </c:pt>
                <c:pt idx="6">
                  <c:v>7.14</c:v>
                </c:pt>
              </c:numCache>
            </c:numRef>
          </c:xVal>
          <c:yVal>
            <c:numRef>
              <c:f>data!$M$3:$M$9</c:f>
              <c:numCache>
                <c:formatCode>0.00</c:formatCode>
                <c:ptCount val="7"/>
                <c:pt idx="0">
                  <c:v>198.00281020336416</c:v>
                </c:pt>
                <c:pt idx="1">
                  <c:v>256.61885915970078</c:v>
                </c:pt>
                <c:pt idx="2">
                  <c:v>850.07263091425239</c:v>
                </c:pt>
                <c:pt idx="3">
                  <c:v>198.00281020336416</c:v>
                </c:pt>
                <c:pt idx="4">
                  <c:v>213.4</c:v>
                </c:pt>
                <c:pt idx="5">
                  <c:v>247.15755278654058</c:v>
                </c:pt>
                <c:pt idx="6">
                  <c:v>363.00745077680978</c:v>
                </c:pt>
              </c:numCache>
            </c:numRef>
          </c:yVal>
          <c:smooth val="0"/>
          <c:extLst>
            <c:ext xmlns:c16="http://schemas.microsoft.com/office/drawing/2014/chart" uri="{C3380CC4-5D6E-409C-BE32-E72D297353CC}">
              <c16:uniqueId val="{00000003-03A9-4794-8E77-128CF71F2A0B}"/>
            </c:ext>
          </c:extLst>
        </c:ser>
        <c:ser>
          <c:idx val="4"/>
          <c:order val="2"/>
          <c:tx>
            <c:v>D10</c:v>
          </c:tx>
          <c:spPr>
            <a:ln w="19050" cap="rnd">
              <a:noFill/>
              <a:round/>
            </a:ln>
            <a:effectLst/>
          </c:spPr>
          <c:marker>
            <c:symbol val="circle"/>
            <c:size val="6"/>
            <c:spPr>
              <a:solidFill>
                <a:schemeClr val="accent1"/>
              </a:solidFill>
              <a:ln w="9525">
                <a:solidFill>
                  <a:schemeClr val="accent1"/>
                </a:solidFill>
              </a:ln>
              <a:effectLst/>
            </c:spPr>
          </c:marker>
          <c:trendline>
            <c:spPr>
              <a:ln w="19050" cap="rnd">
                <a:solidFill>
                  <a:schemeClr val="accent1"/>
                </a:solidFill>
                <a:prstDash val="solid"/>
              </a:ln>
              <a:effectLst/>
            </c:spPr>
            <c:trendlineType val="linear"/>
            <c:dispRSqr val="1"/>
            <c:dispEq val="1"/>
            <c:trendlineLbl>
              <c:layout>
                <c:manualLayout>
                  <c:x val="2.0862164956653145E-2"/>
                  <c:y val="-4.844607492245287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data!$H$3:$H$9</c:f>
              <c:numCache>
                <c:formatCode>General</c:formatCode>
                <c:ptCount val="7"/>
                <c:pt idx="0">
                  <c:v>1.97</c:v>
                </c:pt>
                <c:pt idx="1">
                  <c:v>3.69</c:v>
                </c:pt>
                <c:pt idx="2">
                  <c:v>21.1</c:v>
                </c:pt>
                <c:pt idx="3">
                  <c:v>6.47</c:v>
                </c:pt>
                <c:pt idx="4">
                  <c:v>6.06</c:v>
                </c:pt>
                <c:pt idx="5">
                  <c:v>15.73</c:v>
                </c:pt>
                <c:pt idx="6">
                  <c:v>7.14</c:v>
                </c:pt>
              </c:numCache>
            </c:numRef>
          </c:xVal>
          <c:yVal>
            <c:numRef>
              <c:f>data!$O$3:$O$9</c:f>
              <c:numCache>
                <c:formatCode>0.00</c:formatCode>
                <c:ptCount val="7"/>
                <c:pt idx="0">
                  <c:v>474.05996705833724</c:v>
                </c:pt>
                <c:pt idx="1">
                  <c:v>571.32109231095205</c:v>
                </c:pt>
                <c:pt idx="2">
                  <c:v>1673.1550481102436</c:v>
                </c:pt>
                <c:pt idx="3">
                  <c:v>474.05996705833724</c:v>
                </c:pt>
                <c:pt idx="4">
                  <c:v>487.1</c:v>
                </c:pt>
                <c:pt idx="5">
                  <c:v>532.43948266692178</c:v>
                </c:pt>
                <c:pt idx="6">
                  <c:v>924.53948951473865</c:v>
                </c:pt>
              </c:numCache>
            </c:numRef>
          </c:yVal>
          <c:smooth val="0"/>
          <c:extLst>
            <c:ext xmlns:c16="http://schemas.microsoft.com/office/drawing/2014/chart" uri="{C3380CC4-5D6E-409C-BE32-E72D297353CC}">
              <c16:uniqueId val="{00000005-03A9-4794-8E77-128CF71F2A0B}"/>
            </c:ext>
          </c:extLst>
        </c:ser>
        <c:dLbls>
          <c:showLegendKey val="0"/>
          <c:showVal val="0"/>
          <c:showCatName val="0"/>
          <c:showSerName val="0"/>
          <c:showPercent val="0"/>
          <c:showBubbleSize val="0"/>
        </c:dLbls>
        <c:axId val="1378807887"/>
        <c:axId val="1378806927"/>
      </c:scatterChart>
      <c:valAx>
        <c:axId val="137880788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dirty="0"/>
                  <a:t>Max Bed Thickness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806927"/>
        <c:crosses val="autoZero"/>
        <c:crossBetween val="midCat"/>
      </c:valAx>
      <c:valAx>
        <c:axId val="1378806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Diameter</a:t>
                </a:r>
                <a:r>
                  <a:rPr lang="en-US" baseline="0"/>
                  <a:t> of Sediment (mm)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8807887"/>
        <c:crosses val="autoZero"/>
        <c:crossBetween val="midCat"/>
      </c:valAx>
      <c:spPr>
        <a:noFill/>
        <a:ln>
          <a:noFill/>
        </a:ln>
        <a:effectLst/>
      </c:spPr>
    </c:plotArea>
    <c:legend>
      <c:legendPos val="b"/>
      <c:layout>
        <c:manualLayout>
          <c:xMode val="edge"/>
          <c:yMode val="edge"/>
          <c:x val="0.10126675425503709"/>
          <c:y val="0.86909570081973841"/>
          <c:w val="0.73125385433517742"/>
          <c:h val="0.110370418276770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914260717410323E-2"/>
          <c:y val="7.1669892275102121E-2"/>
          <c:w val="0.86486351706036746"/>
          <c:h val="0.70113840234513891"/>
        </c:manualLayout>
      </c:layout>
      <c:scatterChart>
        <c:scatterStyle val="lineMarker"/>
        <c:varyColors val="0"/>
        <c:ser>
          <c:idx val="0"/>
          <c:order val="0"/>
          <c:tx>
            <c:v>Max</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layout>
                <c:manualLayout>
                  <c:x val="6.9140916971944966E-2"/>
                  <c:y val="3.35558850630966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hillslope_morph!$AP$3:$AP$74</c:f>
              <c:numCache>
                <c:formatCode>General</c:formatCode>
                <c:ptCount val="72"/>
                <c:pt idx="0">
                  <c:v>1.97</c:v>
                </c:pt>
                <c:pt idx="5">
                  <c:v>3.69</c:v>
                </c:pt>
                <c:pt idx="17">
                  <c:v>21.1</c:v>
                </c:pt>
                <c:pt idx="32">
                  <c:v>6.47</c:v>
                </c:pt>
                <c:pt idx="39">
                  <c:v>6.06</c:v>
                </c:pt>
                <c:pt idx="47">
                  <c:v>15.73</c:v>
                </c:pt>
                <c:pt idx="61">
                  <c:v>7.14</c:v>
                </c:pt>
              </c:numCache>
            </c:numRef>
          </c:xVal>
          <c:yVal>
            <c:numRef>
              <c:f>hillslope_morph!$BD$3:$BD$74</c:f>
              <c:numCache>
                <c:formatCode>General</c:formatCode>
                <c:ptCount val="72"/>
                <c:pt idx="0">
                  <c:v>352.64304428008251</c:v>
                </c:pt>
                <c:pt idx="5">
                  <c:v>327.46098721299484</c:v>
                </c:pt>
                <c:pt idx="17">
                  <c:v>997.57609201028993</c:v>
                </c:pt>
                <c:pt idx="32">
                  <c:v>251.69866672289038</c:v>
                </c:pt>
                <c:pt idx="39">
                  <c:v>284.43599033816378</c:v>
                </c:pt>
                <c:pt idx="47">
                  <c:v>325.40428485904749</c:v>
                </c:pt>
                <c:pt idx="61">
                  <c:v>486.5782461326238</c:v>
                </c:pt>
              </c:numCache>
            </c:numRef>
          </c:yVal>
          <c:smooth val="0"/>
          <c:extLst>
            <c:ext xmlns:c16="http://schemas.microsoft.com/office/drawing/2014/chart" uri="{C3380CC4-5D6E-409C-BE32-E72D297353CC}">
              <c16:uniqueId val="{00000001-C30A-4D88-BAB9-2510DE86DAF0}"/>
            </c:ext>
          </c:extLst>
        </c:ser>
        <c:dLbls>
          <c:showLegendKey val="0"/>
          <c:showVal val="0"/>
          <c:showCatName val="0"/>
          <c:showSerName val="0"/>
          <c:showPercent val="0"/>
          <c:showBubbleSize val="0"/>
        </c:dLbls>
        <c:axId val="113485967"/>
        <c:axId val="113487215"/>
        <c:extLst/>
      </c:scatterChart>
      <c:valAx>
        <c:axId val="1134859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Bed Thickness (m)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487215"/>
        <c:crosses val="autoZero"/>
        <c:crossBetween val="midCat"/>
      </c:valAx>
      <c:valAx>
        <c:axId val="113487215"/>
        <c:scaling>
          <c:logBase val="10"/>
          <c:orientation val="minMax"/>
          <c:min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Diameter of B axis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485967"/>
        <c:crosses val="autoZero"/>
        <c:crossBetween val="midCat"/>
      </c:valAx>
      <c:spPr>
        <a:noFill/>
        <a:ln>
          <a:noFill/>
        </a:ln>
        <a:effectLst/>
      </c:spPr>
    </c:plotArea>
    <c:legend>
      <c:legendPos val="r"/>
      <c:layout>
        <c:manualLayout>
          <c:xMode val="edge"/>
          <c:yMode val="edge"/>
          <c:x val="0.81452864196340424"/>
          <c:y val="0.49238188887460432"/>
          <c:w val="0.13721086155673826"/>
          <c:h val="0.2127601065617264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lineMarker"/>
        <c:varyColors val="0"/>
        <c:ser>
          <c:idx val="0"/>
          <c:order val="0"/>
          <c:tx>
            <c:v>total thickness</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hillslope_morph!$AS$3:$AS$74</c:f>
              <c:numCache>
                <c:formatCode>General</c:formatCode>
                <c:ptCount val="72"/>
                <c:pt idx="0">
                  <c:v>13.93</c:v>
                </c:pt>
                <c:pt idx="5">
                  <c:v>21.51</c:v>
                </c:pt>
                <c:pt idx="17">
                  <c:v>42.78</c:v>
                </c:pt>
                <c:pt idx="32">
                  <c:v>16.43</c:v>
                </c:pt>
                <c:pt idx="39">
                  <c:v>26.830000000000002</c:v>
                </c:pt>
                <c:pt idx="47">
                  <c:v>51.470000000000006</c:v>
                </c:pt>
                <c:pt idx="61">
                  <c:v>51.66</c:v>
                </c:pt>
              </c:numCache>
            </c:numRef>
          </c:xVal>
          <c:yVal>
            <c:numRef>
              <c:f>hillslope_morph!$BH$3:$BH$74</c:f>
              <c:numCache>
                <c:formatCode>General</c:formatCode>
                <c:ptCount val="72"/>
                <c:pt idx="0">
                  <c:v>17.399999999999999</c:v>
                </c:pt>
                <c:pt idx="5">
                  <c:v>57.9</c:v>
                </c:pt>
                <c:pt idx="17">
                  <c:v>117.7</c:v>
                </c:pt>
                <c:pt idx="32">
                  <c:v>24.1</c:v>
                </c:pt>
                <c:pt idx="39">
                  <c:v>59.2</c:v>
                </c:pt>
                <c:pt idx="47">
                  <c:v>59.2</c:v>
                </c:pt>
                <c:pt idx="61">
                  <c:v>44.8</c:v>
                </c:pt>
              </c:numCache>
            </c:numRef>
          </c:yVal>
          <c:smooth val="0"/>
          <c:extLst>
            <c:ext xmlns:c16="http://schemas.microsoft.com/office/drawing/2014/chart" uri="{C3380CC4-5D6E-409C-BE32-E72D297353CC}">
              <c16:uniqueId val="{00000001-6B63-430F-A4B6-03EF854EE225}"/>
            </c:ext>
          </c:extLst>
        </c:ser>
        <c:ser>
          <c:idx val="1"/>
          <c:order val="1"/>
          <c:tx>
            <c:v>max</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hillslope_morph!$AP$3:$AP$74</c:f>
              <c:numCache>
                <c:formatCode>General</c:formatCode>
                <c:ptCount val="72"/>
                <c:pt idx="0">
                  <c:v>1.97</c:v>
                </c:pt>
                <c:pt idx="5">
                  <c:v>3.69</c:v>
                </c:pt>
                <c:pt idx="17">
                  <c:v>21.1</c:v>
                </c:pt>
                <c:pt idx="32">
                  <c:v>6.47</c:v>
                </c:pt>
                <c:pt idx="39">
                  <c:v>6.06</c:v>
                </c:pt>
                <c:pt idx="47">
                  <c:v>15.73</c:v>
                </c:pt>
                <c:pt idx="61">
                  <c:v>7.14</c:v>
                </c:pt>
              </c:numCache>
            </c:numRef>
          </c:xVal>
          <c:yVal>
            <c:numRef>
              <c:f>hillslope_morph!$BH$3:$BH$74</c:f>
              <c:numCache>
                <c:formatCode>General</c:formatCode>
                <c:ptCount val="72"/>
                <c:pt idx="0">
                  <c:v>17.399999999999999</c:v>
                </c:pt>
                <c:pt idx="5">
                  <c:v>57.9</c:v>
                </c:pt>
                <c:pt idx="17">
                  <c:v>117.7</c:v>
                </c:pt>
                <c:pt idx="32">
                  <c:v>24.1</c:v>
                </c:pt>
                <c:pt idx="39">
                  <c:v>59.2</c:v>
                </c:pt>
                <c:pt idx="47">
                  <c:v>59.2</c:v>
                </c:pt>
                <c:pt idx="61">
                  <c:v>44.8</c:v>
                </c:pt>
              </c:numCache>
            </c:numRef>
          </c:yVal>
          <c:smooth val="0"/>
          <c:extLst>
            <c:ext xmlns:c16="http://schemas.microsoft.com/office/drawing/2014/chart" uri="{C3380CC4-5D6E-409C-BE32-E72D297353CC}">
              <c16:uniqueId val="{00000003-6B63-430F-A4B6-03EF854EE225}"/>
            </c:ext>
          </c:extLst>
        </c:ser>
        <c:ser>
          <c:idx val="2"/>
          <c:order val="2"/>
          <c:tx>
            <c:v>mean</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8.0239153393393117E-2"/>
                  <c:y val="1.015240810663769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hillslope_morph!$AN$3:$AN$74</c:f>
              <c:numCache>
                <c:formatCode>General</c:formatCode>
                <c:ptCount val="72"/>
                <c:pt idx="0">
                  <c:v>0.995</c:v>
                </c:pt>
                <c:pt idx="5">
                  <c:v>1.3443750000000001</c:v>
                </c:pt>
                <c:pt idx="17">
                  <c:v>2.3766666666666669</c:v>
                </c:pt>
                <c:pt idx="32">
                  <c:v>1.3691666666666666</c:v>
                </c:pt>
                <c:pt idx="39">
                  <c:v>2.2358333333333333</c:v>
                </c:pt>
                <c:pt idx="47">
                  <c:v>2.708947368421053</c:v>
                </c:pt>
                <c:pt idx="61">
                  <c:v>1.9133333333333331</c:v>
                </c:pt>
              </c:numCache>
            </c:numRef>
          </c:xVal>
          <c:yVal>
            <c:numRef>
              <c:f>hillslope_morph!$BH$3:$BH$74</c:f>
              <c:numCache>
                <c:formatCode>General</c:formatCode>
                <c:ptCount val="72"/>
                <c:pt idx="0">
                  <c:v>17.399999999999999</c:v>
                </c:pt>
                <c:pt idx="5">
                  <c:v>57.9</c:v>
                </c:pt>
                <c:pt idx="17">
                  <c:v>117.7</c:v>
                </c:pt>
                <c:pt idx="32">
                  <c:v>24.1</c:v>
                </c:pt>
                <c:pt idx="39">
                  <c:v>59.2</c:v>
                </c:pt>
                <c:pt idx="47">
                  <c:v>59.2</c:v>
                </c:pt>
                <c:pt idx="61">
                  <c:v>44.8</c:v>
                </c:pt>
              </c:numCache>
            </c:numRef>
          </c:yVal>
          <c:smooth val="0"/>
          <c:extLst>
            <c:ext xmlns:c16="http://schemas.microsoft.com/office/drawing/2014/chart" uri="{C3380CC4-5D6E-409C-BE32-E72D297353CC}">
              <c16:uniqueId val="{00000005-6B63-430F-A4B6-03EF854EE225}"/>
            </c:ext>
          </c:extLst>
        </c:ser>
        <c:dLbls>
          <c:showLegendKey val="0"/>
          <c:showVal val="0"/>
          <c:showCatName val="0"/>
          <c:showSerName val="0"/>
          <c:showPercent val="0"/>
          <c:showBubbleSize val="0"/>
        </c:dLbls>
        <c:axId val="8109776"/>
        <c:axId val="8107696"/>
      </c:scatterChart>
      <c:valAx>
        <c:axId val="810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Bed Thickness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7696"/>
        <c:crosses val="autoZero"/>
        <c:crossBetween val="midCat"/>
      </c:valAx>
      <c:valAx>
        <c:axId val="8107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Channel Steepness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09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8290714898261476E-2"/>
          <c:y val="2.2113429705886638E-2"/>
          <c:w val="0.90278682986408876"/>
          <c:h val="0.88862207847877328"/>
        </c:manualLayout>
      </c:layout>
      <c:scatterChart>
        <c:scatterStyle val="lineMarker"/>
        <c:varyColors val="0"/>
        <c:ser>
          <c:idx val="0"/>
          <c:order val="0"/>
          <c:tx>
            <c:v>Total Thickness of Units</c:v>
          </c:tx>
          <c:spPr>
            <a:ln w="25400" cap="rnd">
              <a:noFill/>
              <a:round/>
            </a:ln>
            <a:effectLst/>
          </c:spPr>
          <c:marker>
            <c:symbol val="triangle"/>
            <c:size val="6"/>
            <c:spPr>
              <a:solidFill>
                <a:schemeClr val="accent1"/>
              </a:solidFill>
              <a:ln w="9525">
                <a:solidFill>
                  <a:schemeClr val="accent1"/>
                </a:solidFill>
              </a:ln>
              <a:effectLst/>
            </c:spPr>
          </c:marker>
          <c:trendline>
            <c:spPr>
              <a:ln w="12700" cap="rnd">
                <a:solidFill>
                  <a:schemeClr val="accent1"/>
                </a:solidFill>
                <a:prstDash val="solid"/>
              </a:ln>
              <a:effectLst/>
            </c:spPr>
            <c:trendlineType val="log"/>
            <c:dispRSqr val="1"/>
            <c:dispEq val="1"/>
            <c:trendlineLbl>
              <c:layout>
                <c:manualLayout>
                  <c:x val="0.17749481591044214"/>
                  <c:y val="3.7568897637795279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hillslope_morph!$AN$3:$AN$74</c:f>
              <c:numCache>
                <c:formatCode>General</c:formatCode>
                <c:ptCount val="72"/>
                <c:pt idx="0">
                  <c:v>8.48</c:v>
                </c:pt>
                <c:pt idx="1">
                  <c:v>11.469999999999999</c:v>
                </c:pt>
                <c:pt idx="2">
                  <c:v>12.780000000000001</c:v>
                </c:pt>
                <c:pt idx="3">
                  <c:v>8.16</c:v>
                </c:pt>
                <c:pt idx="4">
                  <c:v>5.45</c:v>
                </c:pt>
                <c:pt idx="5">
                  <c:v>6.2799999999999994</c:v>
                </c:pt>
                <c:pt idx="6">
                  <c:v>16.2</c:v>
                </c:pt>
                <c:pt idx="7">
                  <c:v>12.819999999999999</c:v>
                </c:pt>
                <c:pt idx="8">
                  <c:v>11.28</c:v>
                </c:pt>
                <c:pt idx="9">
                  <c:v>2.4</c:v>
                </c:pt>
                <c:pt idx="10">
                  <c:v>3.1399999999999997</c:v>
                </c:pt>
                <c:pt idx="11">
                  <c:v>2.1399999999999997</c:v>
                </c:pt>
                <c:pt idx="12">
                  <c:v>3.95</c:v>
                </c:pt>
                <c:pt idx="13">
                  <c:v>2.91</c:v>
                </c:pt>
                <c:pt idx="14">
                  <c:v>2.17</c:v>
                </c:pt>
                <c:pt idx="15">
                  <c:v>2.17</c:v>
                </c:pt>
                <c:pt idx="16">
                  <c:v>1.03</c:v>
                </c:pt>
                <c:pt idx="17">
                  <c:v>6.36</c:v>
                </c:pt>
                <c:pt idx="18">
                  <c:v>25.349999999999998</c:v>
                </c:pt>
                <c:pt idx="19">
                  <c:v>25.349999999999998</c:v>
                </c:pt>
                <c:pt idx="20">
                  <c:v>18.989999999999998</c:v>
                </c:pt>
                <c:pt idx="21">
                  <c:v>21.33</c:v>
                </c:pt>
                <c:pt idx="22">
                  <c:v>21.33</c:v>
                </c:pt>
                <c:pt idx="23">
                  <c:v>5.01</c:v>
                </c:pt>
                <c:pt idx="24">
                  <c:v>7.91</c:v>
                </c:pt>
                <c:pt idx="25">
                  <c:v>8.3800000000000008</c:v>
                </c:pt>
                <c:pt idx="26">
                  <c:v>8.11</c:v>
                </c:pt>
                <c:pt idx="27">
                  <c:v>6.84</c:v>
                </c:pt>
                <c:pt idx="28">
                  <c:v>3.94</c:v>
                </c:pt>
                <c:pt idx="29">
                  <c:v>4.58</c:v>
                </c:pt>
                <c:pt idx="30">
                  <c:v>3.8200000000000003</c:v>
                </c:pt>
                <c:pt idx="31">
                  <c:v>3.4699999999999998</c:v>
                </c:pt>
                <c:pt idx="32">
                  <c:v>14.440000000000001</c:v>
                </c:pt>
                <c:pt idx="33">
                  <c:v>15.86</c:v>
                </c:pt>
                <c:pt idx="34">
                  <c:v>5.79</c:v>
                </c:pt>
                <c:pt idx="35">
                  <c:v>3.55</c:v>
                </c:pt>
                <c:pt idx="36">
                  <c:v>1.9899999999999998</c:v>
                </c:pt>
                <c:pt idx="37">
                  <c:v>0.56999999999999995</c:v>
                </c:pt>
                <c:pt idx="38">
                  <c:v>0.56999999999999995</c:v>
                </c:pt>
                <c:pt idx="39">
                  <c:v>10.399999999999999</c:v>
                </c:pt>
                <c:pt idx="40">
                  <c:v>18.68</c:v>
                </c:pt>
                <c:pt idx="41">
                  <c:v>19.080000000000002</c:v>
                </c:pt>
                <c:pt idx="42">
                  <c:v>17.599999999999998</c:v>
                </c:pt>
                <c:pt idx="43">
                  <c:v>16.43</c:v>
                </c:pt>
                <c:pt idx="44">
                  <c:v>8.1499999999999986</c:v>
                </c:pt>
                <c:pt idx="45">
                  <c:v>1.69</c:v>
                </c:pt>
                <c:pt idx="47">
                  <c:v>31.7</c:v>
                </c:pt>
                <c:pt idx="48">
                  <c:v>35.42</c:v>
                </c:pt>
                <c:pt idx="49">
                  <c:v>17.330000000000002</c:v>
                </c:pt>
                <c:pt idx="50">
                  <c:v>14.130000000000003</c:v>
                </c:pt>
                <c:pt idx="51">
                  <c:v>9.98</c:v>
                </c:pt>
                <c:pt idx="52">
                  <c:v>4.9399999999999995</c:v>
                </c:pt>
                <c:pt idx="53">
                  <c:v>7.75</c:v>
                </c:pt>
                <c:pt idx="54">
                  <c:v>9.9599999999999991</c:v>
                </c:pt>
                <c:pt idx="55">
                  <c:v>9.259999999999998</c:v>
                </c:pt>
                <c:pt idx="56">
                  <c:v>7.1800000000000006</c:v>
                </c:pt>
                <c:pt idx="57">
                  <c:v>5.36</c:v>
                </c:pt>
                <c:pt idx="58">
                  <c:v>1.1499999999999999</c:v>
                </c:pt>
                <c:pt idx="59">
                  <c:v>0.53</c:v>
                </c:pt>
                <c:pt idx="60">
                  <c:v>0.53</c:v>
                </c:pt>
                <c:pt idx="61">
                  <c:v>13.64</c:v>
                </c:pt>
                <c:pt idx="62">
                  <c:v>17.71</c:v>
                </c:pt>
                <c:pt idx="63">
                  <c:v>19.86</c:v>
                </c:pt>
                <c:pt idx="64">
                  <c:v>25.82</c:v>
                </c:pt>
                <c:pt idx="65">
                  <c:v>27.680000000000003</c:v>
                </c:pt>
                <c:pt idx="66">
                  <c:v>32.49</c:v>
                </c:pt>
                <c:pt idx="67">
                  <c:v>28.959999999999997</c:v>
                </c:pt>
                <c:pt idx="68">
                  <c:v>18.5</c:v>
                </c:pt>
                <c:pt idx="69">
                  <c:v>10.340000000000002</c:v>
                </c:pt>
                <c:pt idx="70">
                  <c:v>1.46</c:v>
                </c:pt>
                <c:pt idx="71">
                  <c:v>0.99</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1-66AD-43D1-8B37-B3A5EFCD1E12}"/>
            </c:ext>
          </c:extLst>
        </c:ser>
        <c:ser>
          <c:idx val="1"/>
          <c:order val="1"/>
          <c:tx>
            <c:v>Mean Thickness of Bedrock</c:v>
          </c:tx>
          <c:spPr>
            <a:ln w="25400" cap="rnd">
              <a:noFill/>
              <a:round/>
            </a:ln>
            <a:effectLst/>
          </c:spPr>
          <c:marker>
            <c:symbol val="circle"/>
            <c:size val="6"/>
            <c:spPr>
              <a:solidFill>
                <a:schemeClr val="accent2"/>
              </a:solidFill>
              <a:ln w="9525">
                <a:solidFill>
                  <a:schemeClr val="accent2"/>
                </a:solidFill>
              </a:ln>
              <a:effectLst/>
            </c:spPr>
          </c:marker>
          <c:trendline>
            <c:spPr>
              <a:ln w="12700" cap="rnd" cmpd="sng">
                <a:solidFill>
                  <a:schemeClr val="accent2"/>
                </a:solidFill>
                <a:prstDash val="solid"/>
              </a:ln>
              <a:effectLst/>
            </c:spPr>
            <c:trendlineType val="log"/>
            <c:dispRSqr val="1"/>
            <c:dispEq val="1"/>
            <c:trendlineLbl>
              <c:layout>
                <c:manualLayout>
                  <c:x val="-8.0689171279332662E-5"/>
                  <c:y val="-3.0592988159105255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hillslope_morph!$AH$3:$AH$74</c:f>
              <c:numCache>
                <c:formatCode>General</c:formatCode>
                <c:ptCount val="72"/>
                <c:pt idx="0">
                  <c:v>0.84800000000000009</c:v>
                </c:pt>
                <c:pt idx="1">
                  <c:v>0.9558333333333332</c:v>
                </c:pt>
                <c:pt idx="2">
                  <c:v>1.0650000000000002</c:v>
                </c:pt>
                <c:pt idx="3">
                  <c:v>1.1657142857142857</c:v>
                </c:pt>
                <c:pt idx="4">
                  <c:v>1.3625</c:v>
                </c:pt>
                <c:pt idx="5">
                  <c:v>1.5699999999999998</c:v>
                </c:pt>
                <c:pt idx="6">
                  <c:v>2.0249999999999999</c:v>
                </c:pt>
                <c:pt idx="7">
                  <c:v>1.6024999999999998</c:v>
                </c:pt>
                <c:pt idx="8">
                  <c:v>1.6114285714285714</c:v>
                </c:pt>
                <c:pt idx="9">
                  <c:v>0.48</c:v>
                </c:pt>
                <c:pt idx="10">
                  <c:v>0.52333333333333332</c:v>
                </c:pt>
                <c:pt idx="11">
                  <c:v>0.53499999999999992</c:v>
                </c:pt>
                <c:pt idx="12">
                  <c:v>0.79</c:v>
                </c:pt>
                <c:pt idx="13">
                  <c:v>0.97000000000000008</c:v>
                </c:pt>
                <c:pt idx="14">
                  <c:v>1.085</c:v>
                </c:pt>
                <c:pt idx="15">
                  <c:v>1.085</c:v>
                </c:pt>
                <c:pt idx="16">
                  <c:v>1.03</c:v>
                </c:pt>
                <c:pt idx="17">
                  <c:v>6.36</c:v>
                </c:pt>
                <c:pt idx="18">
                  <c:v>12.674999999999999</c:v>
                </c:pt>
                <c:pt idx="19">
                  <c:v>12.674999999999999</c:v>
                </c:pt>
                <c:pt idx="20">
                  <c:v>18.989999999999998</c:v>
                </c:pt>
                <c:pt idx="21">
                  <c:v>7.1099999999999994</c:v>
                </c:pt>
                <c:pt idx="22">
                  <c:v>7.1099999999999994</c:v>
                </c:pt>
                <c:pt idx="23">
                  <c:v>1.2524999999999999</c:v>
                </c:pt>
                <c:pt idx="24">
                  <c:v>0.98875000000000002</c:v>
                </c:pt>
                <c:pt idx="25">
                  <c:v>0.93111111111111122</c:v>
                </c:pt>
                <c:pt idx="26">
                  <c:v>0.90111111111111108</c:v>
                </c:pt>
                <c:pt idx="27">
                  <c:v>0.76</c:v>
                </c:pt>
                <c:pt idx="28">
                  <c:v>0.78800000000000003</c:v>
                </c:pt>
                <c:pt idx="29">
                  <c:v>0.91600000000000004</c:v>
                </c:pt>
                <c:pt idx="30">
                  <c:v>0.95500000000000007</c:v>
                </c:pt>
                <c:pt idx="31">
                  <c:v>1.1566666666666665</c:v>
                </c:pt>
                <c:pt idx="32">
                  <c:v>1.6044444444444446</c:v>
                </c:pt>
                <c:pt idx="33">
                  <c:v>1.4418181818181817</c:v>
                </c:pt>
                <c:pt idx="34">
                  <c:v>0.82714285714285718</c:v>
                </c:pt>
                <c:pt idx="35">
                  <c:v>0.71</c:v>
                </c:pt>
                <c:pt idx="36">
                  <c:v>0.66333333333333322</c:v>
                </c:pt>
                <c:pt idx="37">
                  <c:v>0.56999999999999995</c:v>
                </c:pt>
                <c:pt idx="38">
                  <c:v>0.56999999999999995</c:v>
                </c:pt>
                <c:pt idx="39">
                  <c:v>2.5999999999999996</c:v>
                </c:pt>
                <c:pt idx="40">
                  <c:v>2.6685714285714286</c:v>
                </c:pt>
                <c:pt idx="41">
                  <c:v>2.12</c:v>
                </c:pt>
                <c:pt idx="42">
                  <c:v>1.9555555555555553</c:v>
                </c:pt>
                <c:pt idx="43">
                  <c:v>2.05375</c:v>
                </c:pt>
                <c:pt idx="44">
                  <c:v>1.6299999999999997</c:v>
                </c:pt>
                <c:pt idx="45">
                  <c:v>0.84499999999999997</c:v>
                </c:pt>
                <c:pt idx="47">
                  <c:v>6.34</c:v>
                </c:pt>
                <c:pt idx="48">
                  <c:v>5.0600000000000005</c:v>
                </c:pt>
                <c:pt idx="49">
                  <c:v>2.475714285714286</c:v>
                </c:pt>
                <c:pt idx="50">
                  <c:v>1.7662500000000003</c:v>
                </c:pt>
                <c:pt idx="51">
                  <c:v>1.4257142857142857</c:v>
                </c:pt>
                <c:pt idx="52">
                  <c:v>1.2349999999999999</c:v>
                </c:pt>
                <c:pt idx="53">
                  <c:v>1.55</c:v>
                </c:pt>
                <c:pt idx="54">
                  <c:v>1.66</c:v>
                </c:pt>
                <c:pt idx="55">
                  <c:v>1.543333333333333</c:v>
                </c:pt>
                <c:pt idx="56">
                  <c:v>1.4360000000000002</c:v>
                </c:pt>
                <c:pt idx="57">
                  <c:v>1.0720000000000001</c:v>
                </c:pt>
                <c:pt idx="58">
                  <c:v>0.57499999999999996</c:v>
                </c:pt>
                <c:pt idx="59">
                  <c:v>0.53</c:v>
                </c:pt>
                <c:pt idx="60">
                  <c:v>0.53</c:v>
                </c:pt>
                <c:pt idx="61">
                  <c:v>1.9485714285714286</c:v>
                </c:pt>
                <c:pt idx="62">
                  <c:v>1.7710000000000001</c:v>
                </c:pt>
                <c:pt idx="63">
                  <c:v>1.5276923076923077</c:v>
                </c:pt>
                <c:pt idx="64">
                  <c:v>1.9861538461538462</c:v>
                </c:pt>
                <c:pt idx="65">
                  <c:v>2.1292307692307695</c:v>
                </c:pt>
                <c:pt idx="66">
                  <c:v>2.3207142857142857</c:v>
                </c:pt>
                <c:pt idx="67">
                  <c:v>2.6327272727272724</c:v>
                </c:pt>
                <c:pt idx="68">
                  <c:v>2.3125</c:v>
                </c:pt>
                <c:pt idx="69">
                  <c:v>1.4771428571428573</c:v>
                </c:pt>
                <c:pt idx="70">
                  <c:v>0.48666666666666664</c:v>
                </c:pt>
                <c:pt idx="71">
                  <c:v>0.495</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3-66AD-43D1-8B37-B3A5EFCD1E12}"/>
            </c:ext>
          </c:extLst>
        </c:ser>
        <c:ser>
          <c:idx val="2"/>
          <c:order val="2"/>
          <c:tx>
            <c:v>Max Bedrock Thickness</c:v>
          </c:tx>
          <c:spPr>
            <a:ln w="25400" cap="rnd">
              <a:noFill/>
              <a:round/>
            </a:ln>
            <a:effectLst/>
          </c:spPr>
          <c:marker>
            <c:symbol val="x"/>
            <c:size val="6"/>
            <c:spPr>
              <a:solidFill>
                <a:schemeClr val="accent3"/>
              </a:solidFill>
              <a:ln w="9525">
                <a:solidFill>
                  <a:schemeClr val="accent3"/>
                </a:solidFill>
              </a:ln>
              <a:effectLst/>
            </c:spPr>
          </c:marker>
          <c:trendline>
            <c:spPr>
              <a:ln w="12700" cap="rnd">
                <a:solidFill>
                  <a:schemeClr val="accent3"/>
                </a:solidFill>
                <a:prstDash val="solid"/>
              </a:ln>
              <a:effectLst/>
            </c:spPr>
            <c:trendlineType val="log"/>
            <c:dispRSqr val="1"/>
            <c:dispEq val="1"/>
            <c:trendlineLbl>
              <c:layout>
                <c:manualLayout>
                  <c:x val="0.19031989095285742"/>
                  <c:y val="-2.4273476232137648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hillslope_morph!$AK$3:$AK$74</c:f>
              <c:numCache>
                <c:formatCode>General</c:formatCode>
                <c:ptCount val="72"/>
                <c:pt idx="0">
                  <c:v>1.28</c:v>
                </c:pt>
                <c:pt idx="1">
                  <c:v>1.79</c:v>
                </c:pt>
                <c:pt idx="2">
                  <c:v>1.97</c:v>
                </c:pt>
                <c:pt idx="3">
                  <c:v>1.97</c:v>
                </c:pt>
                <c:pt idx="4">
                  <c:v>1.97</c:v>
                </c:pt>
                <c:pt idx="5">
                  <c:v>2.88</c:v>
                </c:pt>
                <c:pt idx="6">
                  <c:v>3.69</c:v>
                </c:pt>
                <c:pt idx="7">
                  <c:v>3.69</c:v>
                </c:pt>
                <c:pt idx="8">
                  <c:v>3.69</c:v>
                </c:pt>
                <c:pt idx="9">
                  <c:v>0.62</c:v>
                </c:pt>
                <c:pt idx="10">
                  <c:v>0.74</c:v>
                </c:pt>
                <c:pt idx="11">
                  <c:v>0.74</c:v>
                </c:pt>
                <c:pt idx="12">
                  <c:v>1.1399999999999999</c:v>
                </c:pt>
                <c:pt idx="13">
                  <c:v>1.1399999999999999</c:v>
                </c:pt>
                <c:pt idx="14">
                  <c:v>1.1399999999999999</c:v>
                </c:pt>
                <c:pt idx="15">
                  <c:v>1.1399999999999999</c:v>
                </c:pt>
                <c:pt idx="16">
                  <c:v>1.03</c:v>
                </c:pt>
                <c:pt idx="17">
                  <c:v>6.36</c:v>
                </c:pt>
                <c:pt idx="18">
                  <c:v>18.989999999999998</c:v>
                </c:pt>
                <c:pt idx="19">
                  <c:v>18.989999999999998</c:v>
                </c:pt>
                <c:pt idx="20">
                  <c:v>18.989999999999998</c:v>
                </c:pt>
                <c:pt idx="21">
                  <c:v>18.989999999999998</c:v>
                </c:pt>
                <c:pt idx="22">
                  <c:v>18.989999999999998</c:v>
                </c:pt>
                <c:pt idx="23">
                  <c:v>1.65</c:v>
                </c:pt>
                <c:pt idx="24">
                  <c:v>1.65</c:v>
                </c:pt>
                <c:pt idx="25">
                  <c:v>1.65</c:v>
                </c:pt>
                <c:pt idx="26">
                  <c:v>1.65</c:v>
                </c:pt>
                <c:pt idx="27">
                  <c:v>1.05</c:v>
                </c:pt>
                <c:pt idx="28">
                  <c:v>1.05</c:v>
                </c:pt>
                <c:pt idx="29">
                  <c:v>1.28</c:v>
                </c:pt>
                <c:pt idx="30">
                  <c:v>1.28</c:v>
                </c:pt>
                <c:pt idx="31">
                  <c:v>1.28</c:v>
                </c:pt>
                <c:pt idx="32">
                  <c:v>6.47</c:v>
                </c:pt>
                <c:pt idx="33">
                  <c:v>6.47</c:v>
                </c:pt>
                <c:pt idx="34">
                  <c:v>1.48</c:v>
                </c:pt>
                <c:pt idx="35">
                  <c:v>1.1299999999999999</c:v>
                </c:pt>
                <c:pt idx="36">
                  <c:v>1.1299999999999999</c:v>
                </c:pt>
                <c:pt idx="37">
                  <c:v>0.56999999999999995</c:v>
                </c:pt>
                <c:pt idx="38">
                  <c:v>0.56999999999999995</c:v>
                </c:pt>
                <c:pt idx="39">
                  <c:v>6.06</c:v>
                </c:pt>
                <c:pt idx="40">
                  <c:v>6.06</c:v>
                </c:pt>
                <c:pt idx="41">
                  <c:v>3.66</c:v>
                </c:pt>
                <c:pt idx="42">
                  <c:v>3.66</c:v>
                </c:pt>
                <c:pt idx="43">
                  <c:v>3.66</c:v>
                </c:pt>
                <c:pt idx="44">
                  <c:v>2.97</c:v>
                </c:pt>
                <c:pt idx="45">
                  <c:v>1.1000000000000001</c:v>
                </c:pt>
                <c:pt idx="47">
                  <c:v>15.73</c:v>
                </c:pt>
                <c:pt idx="48">
                  <c:v>15.73</c:v>
                </c:pt>
                <c:pt idx="49">
                  <c:v>5.2</c:v>
                </c:pt>
                <c:pt idx="50">
                  <c:v>2.75</c:v>
                </c:pt>
                <c:pt idx="51">
                  <c:v>2.5499999999999998</c:v>
                </c:pt>
                <c:pt idx="52">
                  <c:v>2.5499999999999998</c:v>
                </c:pt>
                <c:pt idx="53">
                  <c:v>2.35</c:v>
                </c:pt>
                <c:pt idx="54">
                  <c:v>2.35</c:v>
                </c:pt>
                <c:pt idx="55">
                  <c:v>2.35</c:v>
                </c:pt>
                <c:pt idx="56">
                  <c:v>2.35</c:v>
                </c:pt>
                <c:pt idx="57">
                  <c:v>1.63</c:v>
                </c:pt>
                <c:pt idx="58">
                  <c:v>0.62</c:v>
                </c:pt>
                <c:pt idx="59">
                  <c:v>0.53</c:v>
                </c:pt>
                <c:pt idx="60">
                  <c:v>0.53</c:v>
                </c:pt>
                <c:pt idx="61">
                  <c:v>3.61</c:v>
                </c:pt>
                <c:pt idx="62">
                  <c:v>3.61</c:v>
                </c:pt>
                <c:pt idx="63">
                  <c:v>3.61</c:v>
                </c:pt>
                <c:pt idx="64">
                  <c:v>7.14</c:v>
                </c:pt>
                <c:pt idx="65">
                  <c:v>7.14</c:v>
                </c:pt>
                <c:pt idx="66">
                  <c:v>7.14</c:v>
                </c:pt>
                <c:pt idx="67">
                  <c:v>7.14</c:v>
                </c:pt>
                <c:pt idx="68">
                  <c:v>4.03</c:v>
                </c:pt>
                <c:pt idx="69">
                  <c:v>2.79</c:v>
                </c:pt>
                <c:pt idx="70">
                  <c:v>0.51</c:v>
                </c:pt>
                <c:pt idx="71">
                  <c:v>0.51</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5-66AD-43D1-8B37-B3A5EFCD1E12}"/>
            </c:ext>
          </c:extLst>
        </c:ser>
        <c:ser>
          <c:idx val="3"/>
          <c:order val="3"/>
          <c:tx>
            <c:v>Median</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og"/>
            <c:dispRSqr val="1"/>
            <c:dispEq val="1"/>
            <c:trendlineLbl>
              <c:layout>
                <c:manualLayout>
                  <c:x val="0.51220727453911308"/>
                  <c:y val="-7.017453898549504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hillslope_morph!$AI$3:$AI$74</c:f>
              <c:numCache>
                <c:formatCode>General</c:formatCode>
                <c:ptCount val="72"/>
                <c:pt idx="0">
                  <c:v>0.87</c:v>
                </c:pt>
                <c:pt idx="1">
                  <c:v>0.96</c:v>
                </c:pt>
                <c:pt idx="2">
                  <c:v>1.0449999999999999</c:v>
                </c:pt>
                <c:pt idx="3">
                  <c:v>1.0449999999999999</c:v>
                </c:pt>
                <c:pt idx="4">
                  <c:v>0.96</c:v>
                </c:pt>
                <c:pt idx="5">
                  <c:v>1.0449999999999999</c:v>
                </c:pt>
                <c:pt idx="6">
                  <c:v>1.135</c:v>
                </c:pt>
                <c:pt idx="7">
                  <c:v>1.31</c:v>
                </c:pt>
                <c:pt idx="8">
                  <c:v>1.31</c:v>
                </c:pt>
                <c:pt idx="9">
                  <c:v>1.46</c:v>
                </c:pt>
                <c:pt idx="10">
                  <c:v>1.645</c:v>
                </c:pt>
                <c:pt idx="11">
                  <c:v>1.88</c:v>
                </c:pt>
                <c:pt idx="12">
                  <c:v>1.7349999999999999</c:v>
                </c:pt>
                <c:pt idx="13">
                  <c:v>1.46</c:v>
                </c:pt>
                <c:pt idx="14">
                  <c:v>1.46</c:v>
                </c:pt>
                <c:pt idx="15">
                  <c:v>1.1850000000000001</c:v>
                </c:pt>
                <c:pt idx="16">
                  <c:v>0.78</c:v>
                </c:pt>
                <c:pt idx="17">
                  <c:v>0.61499999999999999</c:v>
                </c:pt>
                <c:pt idx="18">
                  <c:v>0.67999999999999994</c:v>
                </c:pt>
                <c:pt idx="19">
                  <c:v>0.67999999999999994</c:v>
                </c:pt>
                <c:pt idx="20">
                  <c:v>0.67999999999999994</c:v>
                </c:pt>
                <c:pt idx="21">
                  <c:v>0.67999999999999994</c:v>
                </c:pt>
                <c:pt idx="22">
                  <c:v>0.67999999999999994</c:v>
                </c:pt>
                <c:pt idx="23">
                  <c:v>0.88500000000000001</c:v>
                </c:pt>
                <c:pt idx="24">
                  <c:v>1</c:v>
                </c:pt>
                <c:pt idx="25">
                  <c:v>1.085</c:v>
                </c:pt>
                <c:pt idx="26">
                  <c:v>1.085</c:v>
                </c:pt>
                <c:pt idx="27">
                  <c:v>1.085</c:v>
                </c:pt>
                <c:pt idx="28">
                  <c:v>1.085</c:v>
                </c:pt>
                <c:pt idx="29">
                  <c:v>1.0249999999999999</c:v>
                </c:pt>
                <c:pt idx="30">
                  <c:v>0.995</c:v>
                </c:pt>
                <c:pt idx="31">
                  <c:v>0.96499999999999997</c:v>
                </c:pt>
                <c:pt idx="32">
                  <c:v>0.96499999999999997</c:v>
                </c:pt>
                <c:pt idx="33">
                  <c:v>0.92500000000000004</c:v>
                </c:pt>
                <c:pt idx="34">
                  <c:v>0.92500000000000004</c:v>
                </c:pt>
                <c:pt idx="35">
                  <c:v>0.84000000000000008</c:v>
                </c:pt>
                <c:pt idx="36">
                  <c:v>0.84000000000000008</c:v>
                </c:pt>
                <c:pt idx="37">
                  <c:v>0.875</c:v>
                </c:pt>
                <c:pt idx="38">
                  <c:v>0.89</c:v>
                </c:pt>
                <c:pt idx="39">
                  <c:v>1.02</c:v>
                </c:pt>
                <c:pt idx="40">
                  <c:v>1.05</c:v>
                </c:pt>
                <c:pt idx="41">
                  <c:v>1.05</c:v>
                </c:pt>
                <c:pt idx="42">
                  <c:v>1.02</c:v>
                </c:pt>
                <c:pt idx="43">
                  <c:v>1.02</c:v>
                </c:pt>
                <c:pt idx="44">
                  <c:v>1.095</c:v>
                </c:pt>
                <c:pt idx="45">
                  <c:v>1.1200000000000001</c:v>
                </c:pt>
              </c:numCache>
            </c:numRef>
          </c:xVal>
          <c:y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yVal>
          <c:smooth val="0"/>
          <c:extLst>
            <c:ext xmlns:c16="http://schemas.microsoft.com/office/drawing/2014/chart" uri="{C3380CC4-5D6E-409C-BE32-E72D297353CC}">
              <c16:uniqueId val="{00000007-66AD-43D1-8B37-B3A5EFCD1E12}"/>
            </c:ext>
          </c:extLst>
        </c:ser>
        <c:dLbls>
          <c:showLegendKey val="0"/>
          <c:showVal val="0"/>
          <c:showCatName val="0"/>
          <c:showSerName val="0"/>
          <c:showPercent val="0"/>
          <c:showBubbleSize val="0"/>
        </c:dLbls>
        <c:axId val="87009472"/>
        <c:axId val="87029856"/>
      </c:scatterChart>
      <c:valAx>
        <c:axId val="87009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Bed Thickness</a:t>
                </a:r>
                <a:r>
                  <a:rPr lang="en-US" baseline="0"/>
                  <a:t> (m)</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29856"/>
        <c:crosses val="autoZero"/>
        <c:crossBetween val="midCat"/>
      </c:valAx>
      <c:valAx>
        <c:axId val="87029856"/>
        <c:scaling>
          <c:orientation val="minMax"/>
          <c:max val="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Slope (.)</a:t>
                </a:r>
              </a:p>
            </c:rich>
          </c:tx>
          <c:layout>
            <c:manualLayout>
              <c:xMode val="edge"/>
              <c:yMode val="edge"/>
              <c:x val="1.841620626151013E-2"/>
              <c:y val="0.2577701224846893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09472"/>
        <c:crosses val="autoZero"/>
        <c:crossBetween val="midCat"/>
      </c:valAx>
      <c:spPr>
        <a:noFill/>
        <a:ln>
          <a:noFill/>
        </a:ln>
        <a:effectLst/>
      </c:spPr>
    </c:plotArea>
    <c:legend>
      <c:legendPos val="r"/>
      <c:legendEntry>
        <c:idx val="4"/>
        <c:delete val="1"/>
      </c:legendEntry>
      <c:legendEntry>
        <c:idx val="5"/>
        <c:delete val="1"/>
      </c:legendEntry>
      <c:legendEntry>
        <c:idx val="6"/>
        <c:delete val="1"/>
      </c:legendEntry>
      <c:layout>
        <c:manualLayout>
          <c:xMode val="edge"/>
          <c:yMode val="edge"/>
          <c:x val="0.47021348197811913"/>
          <c:y val="0.57111406730713821"/>
          <c:w val="0.22693147267482658"/>
          <c:h val="0.164227879765764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1"/>
          <c:tx>
            <c:v>mean</c:v>
          </c:tx>
          <c:spPr>
            <a:ln w="25400" cap="rnd">
              <a:noFill/>
              <a:round/>
            </a:ln>
            <a:effectLst/>
          </c:spPr>
          <c:marker>
            <c:symbol val="circle"/>
            <c:size val="5"/>
            <c:spPr>
              <a:solidFill>
                <a:schemeClr val="accent2"/>
              </a:solidFill>
              <a:ln w="9525">
                <a:solidFill>
                  <a:schemeClr val="accent2"/>
                </a:solidFill>
              </a:ln>
              <a:effectLst/>
            </c:spPr>
          </c:marker>
          <c:trendline>
            <c:spPr>
              <a:ln w="12700" cap="rnd">
                <a:solidFill>
                  <a:schemeClr val="accent2"/>
                </a:solidFill>
                <a:prstDash val="solid"/>
              </a:ln>
              <a:effectLst/>
            </c:spPr>
            <c:trendlineType val="linear"/>
            <c:dispRSqr val="1"/>
            <c:dispEq val="1"/>
            <c:trendlineLbl>
              <c:layout>
                <c:manualLayout>
                  <c:x val="5.8261995008505284E-2"/>
                  <c:y val="-4.267332486432278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hillslope_morph!$AO$3:$AO$74</c:f>
              <c:numCache>
                <c:formatCode>General</c:formatCode>
                <c:ptCount val="72"/>
                <c:pt idx="0">
                  <c:v>0.995</c:v>
                </c:pt>
                <c:pt idx="5">
                  <c:v>1.3443750000000001</c:v>
                </c:pt>
                <c:pt idx="17">
                  <c:v>2.2594444444444441</c:v>
                </c:pt>
                <c:pt idx="32">
                  <c:v>1.3691666666666666</c:v>
                </c:pt>
                <c:pt idx="39">
                  <c:v>2.2358333333333333</c:v>
                </c:pt>
                <c:pt idx="47">
                  <c:v>2.708947368421053</c:v>
                </c:pt>
                <c:pt idx="61">
                  <c:v>1.9133333333333331</c:v>
                </c:pt>
              </c:numCache>
            </c:numRef>
          </c:xVal>
          <c:yVal>
            <c:numRef>
              <c:f>hillslope_morph!$BA$3:$BA$74</c:f>
              <c:numCache>
                <c:formatCode>General</c:formatCode>
                <c:ptCount val="72"/>
                <c:pt idx="0">
                  <c:v>0.31789992354090624</c:v>
                </c:pt>
                <c:pt idx="5">
                  <c:v>0.17333249618049001</c:v>
                </c:pt>
                <c:pt idx="17">
                  <c:v>0.44173061326345969</c:v>
                </c:pt>
                <c:pt idx="32">
                  <c:v>0.33746915272826994</c:v>
                </c:pt>
                <c:pt idx="39">
                  <c:v>0.52845986069091611</c:v>
                </c:pt>
                <c:pt idx="47">
                  <c:v>0.40194861611021465</c:v>
                </c:pt>
                <c:pt idx="61">
                  <c:v>0.31697914355447071</c:v>
                </c:pt>
              </c:numCache>
            </c:numRef>
          </c:yVal>
          <c:smooth val="0"/>
          <c:extLst>
            <c:ext xmlns:c16="http://schemas.microsoft.com/office/drawing/2014/chart" uri="{C3380CC4-5D6E-409C-BE32-E72D297353CC}">
              <c16:uniqueId val="{00000001-52C6-450B-950A-EA2DA5F61850}"/>
            </c:ext>
          </c:extLst>
        </c:ser>
        <c:ser>
          <c:idx val="3"/>
          <c:order val="3"/>
          <c:tx>
            <c:v>median</c:v>
          </c:tx>
          <c:spPr>
            <a:ln w="25400" cap="rnd">
              <a:no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hillslope_morph!$BA$3:$BA$74</c:f>
              <c:numCache>
                <c:formatCode>General</c:formatCode>
                <c:ptCount val="72"/>
                <c:pt idx="0">
                  <c:v>0.31789992354090624</c:v>
                </c:pt>
                <c:pt idx="5">
                  <c:v>0.17333249618049001</c:v>
                </c:pt>
                <c:pt idx="17">
                  <c:v>0.44173061326345969</c:v>
                </c:pt>
                <c:pt idx="32">
                  <c:v>0.33746915272826994</c:v>
                </c:pt>
                <c:pt idx="39">
                  <c:v>0.52845986069091611</c:v>
                </c:pt>
                <c:pt idx="47">
                  <c:v>0.40194861611021465</c:v>
                </c:pt>
                <c:pt idx="61">
                  <c:v>0.31697914355447071</c:v>
                </c:pt>
              </c:numCache>
            </c:numRef>
          </c:xVal>
          <c:yVal>
            <c:numRef>
              <c:f>hillslope_morph!$AP$3:$AP$74</c:f>
              <c:numCache>
                <c:formatCode>General</c:formatCode>
                <c:ptCount val="72"/>
                <c:pt idx="0">
                  <c:v>0.96</c:v>
                </c:pt>
                <c:pt idx="5">
                  <c:v>0.99</c:v>
                </c:pt>
                <c:pt idx="17">
                  <c:v>1.0049999999999999</c:v>
                </c:pt>
                <c:pt idx="32">
                  <c:v>0.71</c:v>
                </c:pt>
                <c:pt idx="39">
                  <c:v>1.7</c:v>
                </c:pt>
                <c:pt idx="47">
                  <c:v>1.63</c:v>
                </c:pt>
                <c:pt idx="61">
                  <c:v>1.83</c:v>
                </c:pt>
              </c:numCache>
            </c:numRef>
          </c:yVal>
          <c:smooth val="0"/>
          <c:extLst>
            <c:ext xmlns:c16="http://schemas.microsoft.com/office/drawing/2014/chart" uri="{C3380CC4-5D6E-409C-BE32-E72D297353CC}">
              <c16:uniqueId val="{00000003-52C6-450B-950A-EA2DA5F61850}"/>
            </c:ext>
          </c:extLst>
        </c:ser>
        <c:dLbls>
          <c:showLegendKey val="0"/>
          <c:showVal val="0"/>
          <c:showCatName val="0"/>
          <c:showSerName val="0"/>
          <c:showPercent val="0"/>
          <c:showBubbleSize val="0"/>
        </c:dLbls>
        <c:axId val="764195951"/>
        <c:axId val="764198863"/>
        <c:extLst>
          <c:ext xmlns:c15="http://schemas.microsoft.com/office/drawing/2012/chart" uri="{02D57815-91ED-43cb-92C2-25804820EDAC}">
            <c15:filteredScatterSeries>
              <c15:ser>
                <c:idx val="0"/>
                <c:order val="0"/>
                <c:tx>
                  <c:v>slope vs total thickness</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0755425813847277"/>
                        <c:y val="8.6254581472370973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extLst>
                      <c:ext uri="{02D57815-91ED-43cb-92C2-25804820EDAC}">
                        <c15:formulaRef>
                          <c15:sqref>hillslope_morph!$AU$3:$AU$74</c15:sqref>
                        </c15:formulaRef>
                      </c:ext>
                    </c:extLst>
                    <c:numCache>
                      <c:formatCode>General</c:formatCode>
                      <c:ptCount val="72"/>
                      <c:pt idx="0">
                        <c:v>13.93</c:v>
                      </c:pt>
                      <c:pt idx="5">
                        <c:v>21.51</c:v>
                      </c:pt>
                      <c:pt idx="17">
                        <c:v>40.669999999999995</c:v>
                      </c:pt>
                      <c:pt idx="32">
                        <c:v>16.43</c:v>
                      </c:pt>
                      <c:pt idx="39">
                        <c:v>26.830000000000002</c:v>
                      </c:pt>
                      <c:pt idx="47">
                        <c:v>51.470000000000006</c:v>
                      </c:pt>
                      <c:pt idx="61">
                        <c:v>51.66</c:v>
                      </c:pt>
                    </c:numCache>
                  </c:numRef>
                </c:xVal>
                <c:yVal>
                  <c:numRef>
                    <c:extLst>
                      <c:ext uri="{02D57815-91ED-43cb-92C2-25804820EDAC}">
                        <c15:formulaRef>
                          <c15:sqref>hillslope_morph!$BA$3:$BA$74</c15:sqref>
                        </c15:formulaRef>
                      </c:ext>
                    </c:extLst>
                    <c:numCache>
                      <c:formatCode>General</c:formatCode>
                      <c:ptCount val="72"/>
                      <c:pt idx="0">
                        <c:v>0.31789992354090624</c:v>
                      </c:pt>
                      <c:pt idx="5">
                        <c:v>0.17333249618049001</c:v>
                      </c:pt>
                      <c:pt idx="17">
                        <c:v>0.44173061326345969</c:v>
                      </c:pt>
                      <c:pt idx="32">
                        <c:v>0.33746915272826994</c:v>
                      </c:pt>
                      <c:pt idx="39">
                        <c:v>0.52845986069091611</c:v>
                      </c:pt>
                      <c:pt idx="47">
                        <c:v>0.40194861611021465</c:v>
                      </c:pt>
                      <c:pt idx="61">
                        <c:v>0.31697914355447071</c:v>
                      </c:pt>
                    </c:numCache>
                  </c:numRef>
                </c:yVal>
                <c:smooth val="0"/>
                <c:extLst>
                  <c:ext xmlns:c16="http://schemas.microsoft.com/office/drawing/2014/chart" uri="{C3380CC4-5D6E-409C-BE32-E72D297353CC}">
                    <c16:uniqueId val="{00000005-52C6-450B-950A-EA2DA5F61850}"/>
                  </c:ext>
                </c:extLst>
              </c15:ser>
            </c15:filteredScatterSeries>
            <c15:filteredScatterSeries>
              <c15:ser>
                <c:idx val="2"/>
                <c:order val="2"/>
                <c:tx>
                  <c:v>max</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layout>
                      <c:manualLayout>
                        <c:x val="0.13244347853894084"/>
                        <c:y val="-2.698454549485318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extLst xmlns:c15="http://schemas.microsoft.com/office/drawing/2012/chart">
                      <c:ext xmlns:c15="http://schemas.microsoft.com/office/drawing/2012/chart" uri="{02D57815-91ED-43cb-92C2-25804820EDAC}">
                        <c15:formulaRef>
                          <c15:sqref>hillslope_morph!$AR$3:$AR$74</c15:sqref>
                        </c15:formulaRef>
                      </c:ext>
                    </c:extLst>
                    <c:numCache>
                      <c:formatCode>General</c:formatCode>
                      <c:ptCount val="72"/>
                      <c:pt idx="0">
                        <c:v>1.97</c:v>
                      </c:pt>
                      <c:pt idx="5">
                        <c:v>3.69</c:v>
                      </c:pt>
                      <c:pt idx="17">
                        <c:v>18.989999999999998</c:v>
                      </c:pt>
                      <c:pt idx="32">
                        <c:v>6.47</c:v>
                      </c:pt>
                      <c:pt idx="39">
                        <c:v>6.06</c:v>
                      </c:pt>
                      <c:pt idx="47">
                        <c:v>15.73</c:v>
                      </c:pt>
                      <c:pt idx="61">
                        <c:v>7.14</c:v>
                      </c:pt>
                    </c:numCache>
                  </c:numRef>
                </c:xVal>
                <c:yVal>
                  <c:numRef>
                    <c:extLst xmlns:c15="http://schemas.microsoft.com/office/drawing/2012/chart">
                      <c:ext xmlns:c15="http://schemas.microsoft.com/office/drawing/2012/chart" uri="{02D57815-91ED-43cb-92C2-25804820EDAC}">
                        <c15:formulaRef>
                          <c15:sqref>hillslope_morph!$BA$3:$BA$74</c15:sqref>
                        </c15:formulaRef>
                      </c:ext>
                    </c:extLst>
                    <c:numCache>
                      <c:formatCode>General</c:formatCode>
                      <c:ptCount val="72"/>
                      <c:pt idx="0">
                        <c:v>0.31789992354090624</c:v>
                      </c:pt>
                      <c:pt idx="5">
                        <c:v>0.17333249618049001</c:v>
                      </c:pt>
                      <c:pt idx="17">
                        <c:v>0.44173061326345969</c:v>
                      </c:pt>
                      <c:pt idx="32">
                        <c:v>0.33746915272826994</c:v>
                      </c:pt>
                      <c:pt idx="39">
                        <c:v>0.52845986069091611</c:v>
                      </c:pt>
                      <c:pt idx="47">
                        <c:v>0.40194861611021465</c:v>
                      </c:pt>
                      <c:pt idx="61">
                        <c:v>0.31697914355447071</c:v>
                      </c:pt>
                    </c:numCache>
                  </c:numRef>
                </c:yVal>
                <c:smooth val="0"/>
                <c:extLst xmlns:c15="http://schemas.microsoft.com/office/drawing/2012/chart">
                  <c:ext xmlns:c16="http://schemas.microsoft.com/office/drawing/2014/chart" uri="{C3380CC4-5D6E-409C-BE32-E72D297353CC}">
                    <c16:uniqueId val="{00000007-52C6-450B-950A-EA2DA5F61850}"/>
                  </c:ext>
                </c:extLst>
              </c15:ser>
            </c15:filteredScatterSeries>
          </c:ext>
        </c:extLst>
      </c:scatterChart>
      <c:valAx>
        <c:axId val="764195951"/>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Mean Bed Thickness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4198863"/>
        <c:crosses val="autoZero"/>
        <c:crossBetween val="midCat"/>
      </c:valAx>
      <c:valAx>
        <c:axId val="7641988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Slope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41959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layout>
                <c:manualLayout>
                  <c:x val="-0.22129658792650919"/>
                  <c:y val="5.077282006415865E-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hillslope_morph!$K$3:$K$74</c:f>
              <c:numCache>
                <c:formatCode>General</c:formatCode>
                <c:ptCount val="72"/>
                <c:pt idx="0">
                  <c:v>0.2106250000000017</c:v>
                </c:pt>
                <c:pt idx="1">
                  <c:v>0.41937500000000227</c:v>
                </c:pt>
                <c:pt idx="2">
                  <c:v>0.40412499999999907</c:v>
                </c:pt>
                <c:pt idx="3">
                  <c:v>0.3342500000000001</c:v>
                </c:pt>
                <c:pt idx="4">
                  <c:v>0.20287500000000022</c:v>
                </c:pt>
                <c:pt idx="5">
                  <c:v>0.40099999999999908</c:v>
                </c:pt>
                <c:pt idx="6">
                  <c:v>0.42312499999999886</c:v>
                </c:pt>
                <c:pt idx="7">
                  <c:v>0.26737500000000125</c:v>
                </c:pt>
                <c:pt idx="8">
                  <c:v>0.19375000000000001</c:v>
                </c:pt>
                <c:pt idx="9">
                  <c:v>8.3500000000000796E-2</c:v>
                </c:pt>
                <c:pt idx="10">
                  <c:v>9.6500000000000336E-2</c:v>
                </c:pt>
                <c:pt idx="11">
                  <c:v>0.1115000000000009</c:v>
                </c:pt>
                <c:pt idx="12">
                  <c:v>0.12250000000000227</c:v>
                </c:pt>
                <c:pt idx="13">
                  <c:v>0.11550000000000012</c:v>
                </c:pt>
                <c:pt idx="14">
                  <c:v>0.11599999999999966</c:v>
                </c:pt>
                <c:pt idx="15">
                  <c:v>0.14012499999999761</c:v>
                </c:pt>
                <c:pt idx="16">
                  <c:v>0.15712499999999921</c:v>
                </c:pt>
                <c:pt idx="17">
                  <c:v>0.5215000000000003</c:v>
                </c:pt>
                <c:pt idx="18">
                  <c:v>0.70812500000000111</c:v>
                </c:pt>
                <c:pt idx="19">
                  <c:v>0.7617500000000007</c:v>
                </c:pt>
                <c:pt idx="20">
                  <c:v>0.65137499999999871</c:v>
                </c:pt>
                <c:pt idx="21">
                  <c:v>0.54925000000000068</c:v>
                </c:pt>
                <c:pt idx="22">
                  <c:v>0.45250000000000057</c:v>
                </c:pt>
                <c:pt idx="23">
                  <c:v>0.33149999999999979</c:v>
                </c:pt>
                <c:pt idx="24">
                  <c:v>0.36800000000000066</c:v>
                </c:pt>
                <c:pt idx="25">
                  <c:v>0.38400000000000034</c:v>
                </c:pt>
                <c:pt idx="26">
                  <c:v>0.37487500000000012</c:v>
                </c:pt>
                <c:pt idx="27">
                  <c:v>0.3655000000000001</c:v>
                </c:pt>
                <c:pt idx="28">
                  <c:v>0.33650000000000091</c:v>
                </c:pt>
                <c:pt idx="29">
                  <c:v>0.29499999999999887</c:v>
                </c:pt>
                <c:pt idx="30">
                  <c:v>0.25974999999999965</c:v>
                </c:pt>
                <c:pt idx="31">
                  <c:v>0.16987499999999897</c:v>
                </c:pt>
                <c:pt idx="32">
                  <c:v>0.3555000000000007</c:v>
                </c:pt>
                <c:pt idx="33">
                  <c:v>0.44237500000000124</c:v>
                </c:pt>
                <c:pt idx="34">
                  <c:v>0.38712500000000033</c:v>
                </c:pt>
                <c:pt idx="35">
                  <c:v>0.31737499999999841</c:v>
                </c:pt>
                <c:pt idx="36">
                  <c:v>0.23574999999999874</c:v>
                </c:pt>
                <c:pt idx="37">
                  <c:v>0.15699999999999931</c:v>
                </c:pt>
                <c:pt idx="38">
                  <c:v>9.9875000000000116E-2</c:v>
                </c:pt>
                <c:pt idx="39">
                  <c:v>0.40912500000000024</c:v>
                </c:pt>
                <c:pt idx="40">
                  <c:v>0.62862499999999955</c:v>
                </c:pt>
                <c:pt idx="41">
                  <c:v>0.74287499999999795</c:v>
                </c:pt>
                <c:pt idx="42">
                  <c:v>0.66037499999999905</c:v>
                </c:pt>
                <c:pt idx="43">
                  <c:v>0.52812499999999996</c:v>
                </c:pt>
                <c:pt idx="44">
                  <c:v>0.31312499999999943</c:v>
                </c:pt>
                <c:pt idx="45">
                  <c:v>9.5750000000001029E-2</c:v>
                </c:pt>
                <c:pt idx="47">
                  <c:v>0.61237500000000011</c:v>
                </c:pt>
                <c:pt idx="48">
                  <c:v>0.75862499999999788</c:v>
                </c:pt>
                <c:pt idx="49">
                  <c:v>0.4469999999999999</c:v>
                </c:pt>
                <c:pt idx="50">
                  <c:v>0.56262499999999993</c:v>
                </c:pt>
                <c:pt idx="51">
                  <c:v>0.53537499999999905</c:v>
                </c:pt>
                <c:pt idx="52">
                  <c:v>0.51500000000000057</c:v>
                </c:pt>
                <c:pt idx="53">
                  <c:v>0.61987500000000184</c:v>
                </c:pt>
                <c:pt idx="54">
                  <c:v>0.46862500000000012</c:v>
                </c:pt>
                <c:pt idx="55">
                  <c:v>0.39762499999999934</c:v>
                </c:pt>
                <c:pt idx="56">
                  <c:v>0.31537500000000024</c:v>
                </c:pt>
                <c:pt idx="57">
                  <c:v>0.28574999999999873</c:v>
                </c:pt>
                <c:pt idx="58">
                  <c:v>0.18575000000000158</c:v>
                </c:pt>
                <c:pt idx="59">
                  <c:v>0.13537499999999908</c:v>
                </c:pt>
                <c:pt idx="60">
                  <c:v>1.4124999999998522E-2</c:v>
                </c:pt>
                <c:pt idx="61">
                  <c:v>0.47587499999999922</c:v>
                </c:pt>
                <c:pt idx="62">
                  <c:v>0.638624999999999</c:v>
                </c:pt>
                <c:pt idx="63">
                  <c:v>0.6621250000000003</c:v>
                </c:pt>
                <c:pt idx="64">
                  <c:v>0.67537499999999961</c:v>
                </c:pt>
                <c:pt idx="65">
                  <c:v>0.63162499999999966</c:v>
                </c:pt>
                <c:pt idx="66">
                  <c:v>0.56137500000000107</c:v>
                </c:pt>
                <c:pt idx="67">
                  <c:v>0.47224999999999967</c:v>
                </c:pt>
                <c:pt idx="68">
                  <c:v>0.32399999999999807</c:v>
                </c:pt>
                <c:pt idx="69">
                  <c:v>0.25175000000000125</c:v>
                </c:pt>
                <c:pt idx="70">
                  <c:v>0.21912499999999965</c:v>
                </c:pt>
                <c:pt idx="71">
                  <c:v>0.23874999999999885</c:v>
                </c:pt>
              </c:numCache>
            </c:numRef>
          </c:xVal>
          <c:yVal>
            <c:numRef>
              <c:f>hillslope_morph!$AK$3:$AK$74</c:f>
              <c:numCache>
                <c:formatCode>General</c:formatCode>
                <c:ptCount val="72"/>
                <c:pt idx="0">
                  <c:v>1.28</c:v>
                </c:pt>
                <c:pt idx="1">
                  <c:v>1.79</c:v>
                </c:pt>
                <c:pt idx="2">
                  <c:v>1.97</c:v>
                </c:pt>
                <c:pt idx="3">
                  <c:v>1.97</c:v>
                </c:pt>
                <c:pt idx="4">
                  <c:v>1.97</c:v>
                </c:pt>
                <c:pt idx="5">
                  <c:v>2.88</c:v>
                </c:pt>
                <c:pt idx="6">
                  <c:v>3.69</c:v>
                </c:pt>
                <c:pt idx="7">
                  <c:v>3.69</c:v>
                </c:pt>
                <c:pt idx="8">
                  <c:v>3.69</c:v>
                </c:pt>
                <c:pt idx="9">
                  <c:v>0.62</c:v>
                </c:pt>
                <c:pt idx="10">
                  <c:v>0.74</c:v>
                </c:pt>
                <c:pt idx="11">
                  <c:v>0.74</c:v>
                </c:pt>
                <c:pt idx="12">
                  <c:v>1.1399999999999999</c:v>
                </c:pt>
                <c:pt idx="13">
                  <c:v>1.1399999999999999</c:v>
                </c:pt>
                <c:pt idx="14">
                  <c:v>1.1399999999999999</c:v>
                </c:pt>
                <c:pt idx="15">
                  <c:v>1.1399999999999999</c:v>
                </c:pt>
                <c:pt idx="16">
                  <c:v>1.03</c:v>
                </c:pt>
                <c:pt idx="17">
                  <c:v>6.36</c:v>
                </c:pt>
                <c:pt idx="18">
                  <c:v>18.989999999999998</c:v>
                </c:pt>
                <c:pt idx="19">
                  <c:v>18.989999999999998</c:v>
                </c:pt>
                <c:pt idx="20">
                  <c:v>18.989999999999998</c:v>
                </c:pt>
                <c:pt idx="21">
                  <c:v>18.989999999999998</c:v>
                </c:pt>
                <c:pt idx="22">
                  <c:v>18.989999999999998</c:v>
                </c:pt>
                <c:pt idx="23">
                  <c:v>1.65</c:v>
                </c:pt>
                <c:pt idx="24">
                  <c:v>1.65</c:v>
                </c:pt>
                <c:pt idx="25">
                  <c:v>1.65</c:v>
                </c:pt>
                <c:pt idx="26">
                  <c:v>1.65</c:v>
                </c:pt>
                <c:pt idx="27">
                  <c:v>1.05</c:v>
                </c:pt>
                <c:pt idx="28">
                  <c:v>1.05</c:v>
                </c:pt>
                <c:pt idx="29">
                  <c:v>1.28</c:v>
                </c:pt>
                <c:pt idx="30">
                  <c:v>1.28</c:v>
                </c:pt>
                <c:pt idx="31">
                  <c:v>1.28</c:v>
                </c:pt>
                <c:pt idx="32">
                  <c:v>6.47</c:v>
                </c:pt>
                <c:pt idx="33">
                  <c:v>6.47</c:v>
                </c:pt>
                <c:pt idx="34">
                  <c:v>1.48</c:v>
                </c:pt>
                <c:pt idx="35">
                  <c:v>1.1299999999999999</c:v>
                </c:pt>
                <c:pt idx="36">
                  <c:v>1.1299999999999999</c:v>
                </c:pt>
                <c:pt idx="37">
                  <c:v>0.56999999999999995</c:v>
                </c:pt>
                <c:pt idx="38">
                  <c:v>0.56999999999999995</c:v>
                </c:pt>
                <c:pt idx="39">
                  <c:v>6.06</c:v>
                </c:pt>
                <c:pt idx="40">
                  <c:v>6.06</c:v>
                </c:pt>
                <c:pt idx="41">
                  <c:v>3.66</c:v>
                </c:pt>
                <c:pt idx="42">
                  <c:v>3.66</c:v>
                </c:pt>
                <c:pt idx="43">
                  <c:v>3.66</c:v>
                </c:pt>
                <c:pt idx="44">
                  <c:v>2.97</c:v>
                </c:pt>
                <c:pt idx="45">
                  <c:v>1.1000000000000001</c:v>
                </c:pt>
                <c:pt idx="47">
                  <c:v>15.73</c:v>
                </c:pt>
                <c:pt idx="48">
                  <c:v>15.73</c:v>
                </c:pt>
                <c:pt idx="49">
                  <c:v>5.2</c:v>
                </c:pt>
                <c:pt idx="50">
                  <c:v>2.75</c:v>
                </c:pt>
                <c:pt idx="51">
                  <c:v>2.5499999999999998</c:v>
                </c:pt>
                <c:pt idx="52">
                  <c:v>2.5499999999999998</c:v>
                </c:pt>
                <c:pt idx="53">
                  <c:v>2.35</c:v>
                </c:pt>
                <c:pt idx="54">
                  <c:v>2.35</c:v>
                </c:pt>
                <c:pt idx="55">
                  <c:v>2.35</c:v>
                </c:pt>
                <c:pt idx="56">
                  <c:v>2.35</c:v>
                </c:pt>
                <c:pt idx="57">
                  <c:v>1.63</c:v>
                </c:pt>
                <c:pt idx="58">
                  <c:v>0.62</c:v>
                </c:pt>
                <c:pt idx="59">
                  <c:v>0.53</c:v>
                </c:pt>
                <c:pt idx="60">
                  <c:v>0.53</c:v>
                </c:pt>
                <c:pt idx="61">
                  <c:v>3.61</c:v>
                </c:pt>
                <c:pt idx="62">
                  <c:v>3.61</c:v>
                </c:pt>
                <c:pt idx="63">
                  <c:v>3.61</c:v>
                </c:pt>
                <c:pt idx="64">
                  <c:v>7.14</c:v>
                </c:pt>
                <c:pt idx="65">
                  <c:v>7.14</c:v>
                </c:pt>
                <c:pt idx="66">
                  <c:v>7.14</c:v>
                </c:pt>
                <c:pt idx="67">
                  <c:v>7.14</c:v>
                </c:pt>
                <c:pt idx="68">
                  <c:v>4.03</c:v>
                </c:pt>
                <c:pt idx="69">
                  <c:v>2.79</c:v>
                </c:pt>
                <c:pt idx="70">
                  <c:v>0.51</c:v>
                </c:pt>
                <c:pt idx="71">
                  <c:v>0.51</c:v>
                </c:pt>
              </c:numCache>
            </c:numRef>
          </c:yVal>
          <c:smooth val="0"/>
          <c:extLst>
            <c:ext xmlns:c16="http://schemas.microsoft.com/office/drawing/2014/chart" uri="{C3380CC4-5D6E-409C-BE32-E72D297353CC}">
              <c16:uniqueId val="{00000001-9123-407C-99D0-C1D6E8E15344}"/>
            </c:ext>
          </c:extLst>
        </c:ser>
        <c:dLbls>
          <c:showLegendKey val="0"/>
          <c:showVal val="0"/>
          <c:showCatName val="0"/>
          <c:showSerName val="0"/>
          <c:showPercent val="0"/>
          <c:showBubbleSize val="0"/>
        </c:dLbls>
        <c:axId val="1470031280"/>
        <c:axId val="1234551216"/>
      </c:scatterChart>
      <c:valAx>
        <c:axId val="14700312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Slope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4551216"/>
        <c:crosses val="autoZero"/>
        <c:crossBetween val="midCat"/>
      </c:valAx>
      <c:valAx>
        <c:axId val="1234551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 bed thickness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00312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Template>
  <TotalTime>1279</TotalTime>
  <Pages>32</Pages>
  <Words>8332</Words>
  <Characters>47495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55716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creator>Martin Rasmussen</dc:creator>
  <cp:lastModifiedBy>Anderson, Samuel R</cp:lastModifiedBy>
  <cp:revision>5</cp:revision>
  <cp:lastPrinted>2022-11-21T21:39:00Z</cp:lastPrinted>
  <dcterms:created xsi:type="dcterms:W3CDTF">2023-10-31T09:39:00Z</dcterms:created>
  <dcterms:modified xsi:type="dcterms:W3CDTF">2023-11-01T07:40:00Z</dcterms:modified>
</cp:coreProperties>
</file>